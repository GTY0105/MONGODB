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EEC668" w14:textId="77777777" w:rsidR="0071262E" w:rsidRDefault="0071262E" w:rsidP="00BF7889">
      <w:pPr>
        <w:pStyle w:val="NoSpacing"/>
      </w:pPr>
    </w:p>
    <w:p w14:paraId="3F3E2C51" w14:textId="229E5013" w:rsidR="006168F9" w:rsidRPr="00232BFA" w:rsidRDefault="006168F9" w:rsidP="001B74BB">
      <w:pPr>
        <w:pStyle w:val="ITEATitle"/>
      </w:pPr>
      <w:r>
        <w:t>D1.1</w:t>
      </w:r>
      <w:r w:rsidR="00E9640E">
        <w:t>.2</w:t>
      </w:r>
      <w:r>
        <w:t xml:space="preserve"> - </w:t>
      </w:r>
      <w:r w:rsidRPr="006168F9">
        <w:t>Use ca</w:t>
      </w:r>
      <w:r>
        <w:t xml:space="preserve">ses and demonstrator definition – year </w:t>
      </w:r>
      <w:r w:rsidR="00E9640E">
        <w:t>2</w:t>
      </w:r>
    </w:p>
    <w:p w14:paraId="4F370388" w14:textId="77777777" w:rsidR="006168F9" w:rsidRPr="00232BFA" w:rsidRDefault="006168F9" w:rsidP="006168F9">
      <w:pPr>
        <w:pStyle w:val="ITEASubTitle"/>
      </w:pPr>
      <w:r w:rsidRPr="00232BFA">
        <w:t>MOS2S</w:t>
      </w:r>
    </w:p>
    <w:p w14:paraId="0C8F45A9" w14:textId="77777777" w:rsidR="006168F9" w:rsidRPr="00232BFA" w:rsidRDefault="006168F9" w:rsidP="006168F9">
      <w:pPr>
        <w:pStyle w:val="ITEASubTitle2"/>
      </w:pPr>
      <w:r w:rsidRPr="00232BFA">
        <w:t>Media Orchestration from Screen to Screen</w:t>
      </w:r>
    </w:p>
    <w:p w14:paraId="6F702248" w14:textId="77777777" w:rsidR="006168F9" w:rsidRPr="00232BFA" w:rsidRDefault="006168F9" w:rsidP="006168F9">
      <w:pPr>
        <w:pStyle w:val="NoSpacing"/>
        <w:pBdr>
          <w:bottom w:val="single" w:sz="4" w:space="1" w:color="00A651" w:themeColor="accent1"/>
        </w:pBdr>
        <w:spacing w:line="240" w:lineRule="auto"/>
        <w:rPr>
          <w:sz w:val="10"/>
          <w:szCs w:val="2"/>
          <w:lang w:val="en-GB"/>
        </w:rPr>
      </w:pPr>
    </w:p>
    <w:p w14:paraId="3BE025B5" w14:textId="77777777" w:rsidR="006168F9" w:rsidRPr="00232BFA" w:rsidRDefault="006168F9" w:rsidP="006168F9">
      <w:pPr>
        <w:pStyle w:val="NoSpacing"/>
        <w:rPr>
          <w:lang w:val="en-GB"/>
        </w:rPr>
      </w:pPr>
    </w:p>
    <w:p w14:paraId="21136CD8" w14:textId="77777777" w:rsidR="006168F9" w:rsidRPr="00232BFA" w:rsidRDefault="006168F9" w:rsidP="001B74BB">
      <w:pPr>
        <w:pStyle w:val="ITEABodyText"/>
      </w:pPr>
    </w:p>
    <w:p w14:paraId="01435704" w14:textId="77777777" w:rsidR="006168F9" w:rsidRPr="00232BFA" w:rsidRDefault="006168F9" w:rsidP="001B74BB">
      <w:pPr>
        <w:pStyle w:val="ITEABodyText"/>
      </w:pPr>
    </w:p>
    <w:p w14:paraId="0F6DDEF1" w14:textId="77777777" w:rsidR="006168F9" w:rsidRPr="00232BFA" w:rsidRDefault="006168F9" w:rsidP="001B74BB">
      <w:pPr>
        <w:pStyle w:val="ITEABodyText"/>
      </w:pPr>
    </w:p>
    <w:p w14:paraId="050E76A8" w14:textId="5DBD337C" w:rsidR="006168F9" w:rsidRPr="00E9640E" w:rsidRDefault="00E9640E" w:rsidP="001B74BB">
      <w:pPr>
        <w:pStyle w:val="ITEABodyText"/>
        <w:rPr>
          <w:b/>
        </w:rPr>
      </w:pPr>
      <w:r w:rsidRPr="00E9640E">
        <w:rPr>
          <w:b/>
        </w:rPr>
        <w:t>FIRST VERSION</w:t>
      </w:r>
    </w:p>
    <w:p w14:paraId="16EAC55E" w14:textId="77777777" w:rsidR="006168F9" w:rsidRPr="00232BFA" w:rsidRDefault="006168F9" w:rsidP="001B74BB">
      <w:pPr>
        <w:pStyle w:val="ITEABodyText"/>
      </w:pPr>
    </w:p>
    <w:p w14:paraId="47A25711" w14:textId="77777777" w:rsidR="006168F9" w:rsidRPr="00232BFA" w:rsidRDefault="006168F9" w:rsidP="001B74BB">
      <w:pPr>
        <w:pStyle w:val="ITEABodyText"/>
      </w:pPr>
    </w:p>
    <w:p w14:paraId="39F2F3F1" w14:textId="77777777" w:rsidR="006168F9" w:rsidRPr="00232BFA" w:rsidRDefault="006168F9" w:rsidP="001B74BB">
      <w:pPr>
        <w:pStyle w:val="ITEABodyText"/>
      </w:pPr>
    </w:p>
    <w:p w14:paraId="38852EBB" w14:textId="77777777" w:rsidR="006168F9" w:rsidRPr="00232BFA" w:rsidRDefault="006168F9" w:rsidP="001B74BB">
      <w:pPr>
        <w:pStyle w:val="ITEABodyText"/>
      </w:pPr>
    </w:p>
    <w:p w14:paraId="685E8F07" w14:textId="77777777" w:rsidR="006168F9" w:rsidRPr="00232BFA" w:rsidRDefault="006168F9" w:rsidP="001B74BB">
      <w:pPr>
        <w:pStyle w:val="ITEABodyText"/>
      </w:pPr>
    </w:p>
    <w:p w14:paraId="43C3816C" w14:textId="77777777" w:rsidR="00E9640E" w:rsidRDefault="006168F9" w:rsidP="001B74BB">
      <w:pPr>
        <w:pStyle w:val="ITEABodyText"/>
      </w:pPr>
      <w:r w:rsidRPr="00232BFA">
        <w:t xml:space="preserve">Edited by: </w:t>
      </w:r>
      <w:r w:rsidR="00E9640E" w:rsidRPr="00E9640E">
        <w:t>-</w:t>
      </w:r>
      <w:r w:rsidR="00E9640E" w:rsidRPr="00E9640E">
        <w:tab/>
        <w:t xml:space="preserve">Seong Yong Lim (ETRI) </w:t>
      </w:r>
    </w:p>
    <w:p w14:paraId="74A4192C" w14:textId="69BAF12F" w:rsidR="006168F9" w:rsidRDefault="006168F9" w:rsidP="001B74BB">
      <w:pPr>
        <w:pStyle w:val="ITEABodyText"/>
      </w:pPr>
      <w:r>
        <w:t>Contributions from:</w:t>
      </w:r>
    </w:p>
    <w:p w14:paraId="6970DF70" w14:textId="77777777" w:rsidR="00685DB3" w:rsidRPr="00685DB3" w:rsidRDefault="00685DB3" w:rsidP="00685DB3">
      <w:pPr>
        <w:pStyle w:val="ITEABodyText"/>
        <w:numPr>
          <w:ilvl w:val="0"/>
          <w:numId w:val="8"/>
        </w:numPr>
      </w:pPr>
      <w:r w:rsidRPr="00685DB3">
        <w:t>Omar Niamut (TNO)</w:t>
      </w:r>
    </w:p>
    <w:p w14:paraId="6B742689" w14:textId="07D3F529" w:rsidR="00685DB3" w:rsidRPr="00685DB3" w:rsidRDefault="00685DB3" w:rsidP="00685DB3">
      <w:pPr>
        <w:pStyle w:val="ITEABodyText"/>
        <w:numPr>
          <w:ilvl w:val="0"/>
          <w:numId w:val="8"/>
        </w:numPr>
      </w:pPr>
      <w:r w:rsidRPr="00685DB3">
        <w:t>Karim Dahdah (VRT)</w:t>
      </w:r>
    </w:p>
    <w:p w14:paraId="61F75226" w14:textId="77777777" w:rsidR="00685DB3" w:rsidRPr="00685DB3" w:rsidRDefault="00685DB3" w:rsidP="00685DB3">
      <w:pPr>
        <w:numPr>
          <w:ilvl w:val="0"/>
          <w:numId w:val="8"/>
        </w:numPr>
        <w:pBdr>
          <w:top w:val="nil"/>
          <w:left w:val="nil"/>
          <w:bottom w:val="nil"/>
          <w:right w:val="nil"/>
          <w:between w:val="nil"/>
        </w:pBdr>
        <w:spacing w:before="0" w:after="0"/>
        <w:jc w:val="both"/>
        <w:rPr>
          <w:color w:val="000000" w:themeColor="text1"/>
          <w:szCs w:val="20"/>
        </w:rPr>
      </w:pPr>
      <w:r w:rsidRPr="00685DB3">
        <w:rPr>
          <w:rFonts w:ascii="Calibri" w:eastAsia="Calibri" w:hAnsi="Calibri" w:cs="Calibri"/>
          <w:color w:val="000000" w:themeColor="text1"/>
          <w:sz w:val="22"/>
          <w:szCs w:val="22"/>
        </w:rPr>
        <w:t>Özer Aydemir, Özgür Devrim Orman (Bor Software)</w:t>
      </w:r>
      <w:r w:rsidRPr="00685DB3">
        <w:rPr>
          <w:color w:val="000000" w:themeColor="text1"/>
          <w:szCs w:val="20"/>
        </w:rPr>
        <w:t xml:space="preserve">, </w:t>
      </w:r>
      <w:r w:rsidRPr="00685DB3">
        <w:rPr>
          <w:rFonts w:ascii="Calibri" w:eastAsia="Calibri" w:hAnsi="Calibri" w:cs="Calibri"/>
          <w:color w:val="000000" w:themeColor="text1"/>
          <w:sz w:val="22"/>
          <w:szCs w:val="22"/>
        </w:rPr>
        <w:t>Çiğdem Çavdaroğlu, Emre Aytekin (KoçSistem)</w:t>
      </w:r>
    </w:p>
    <w:p w14:paraId="681769B9" w14:textId="77777777" w:rsidR="00685DB3" w:rsidRPr="00685DB3" w:rsidRDefault="00685DB3" w:rsidP="00685DB3">
      <w:pPr>
        <w:pStyle w:val="ITEABodyText"/>
        <w:numPr>
          <w:ilvl w:val="0"/>
          <w:numId w:val="8"/>
        </w:numPr>
      </w:pPr>
      <w:r w:rsidRPr="00685DB3">
        <w:t>Seong Yong Lim (ETRI)</w:t>
      </w:r>
    </w:p>
    <w:p w14:paraId="560065F9" w14:textId="77777777" w:rsidR="008422FE" w:rsidRPr="008422FE" w:rsidRDefault="008422FE" w:rsidP="008422FE">
      <w:pPr>
        <w:pStyle w:val="ITEABodyText"/>
        <w:ind w:left="1068"/>
        <w:rPr>
          <w:i/>
        </w:rPr>
      </w:pPr>
    </w:p>
    <w:p w14:paraId="6854EAE1" w14:textId="6076AA9A" w:rsidR="006168F9" w:rsidRDefault="0045792C" w:rsidP="001B74BB">
      <w:pPr>
        <w:pStyle w:val="ITEABodyText"/>
      </w:pPr>
      <w:r>
        <w:t xml:space="preserve">Version: </w:t>
      </w:r>
      <w:r w:rsidR="00685DB3">
        <w:t>05</w:t>
      </w:r>
    </w:p>
    <w:p w14:paraId="1CC3A962" w14:textId="09E68475" w:rsidR="006168F9" w:rsidRDefault="00C62FB6" w:rsidP="001B74BB">
      <w:pPr>
        <w:pStyle w:val="ITEABodyText"/>
      </w:pPr>
      <w:r>
        <w:t xml:space="preserve">Date: </w:t>
      </w:r>
      <w:r w:rsidR="00685DB3">
        <w:t>31</w:t>
      </w:r>
      <w:r>
        <w:t>-0</w:t>
      </w:r>
      <w:r w:rsidR="00E9640E">
        <w:t>3</w:t>
      </w:r>
      <w:r w:rsidR="008422FE">
        <w:t>-201</w:t>
      </w:r>
      <w:r w:rsidR="00E9640E">
        <w:t>8</w:t>
      </w:r>
    </w:p>
    <w:p w14:paraId="1945E0CE" w14:textId="5C0D498A" w:rsidR="006168F9" w:rsidRPr="00232BFA" w:rsidRDefault="006168F9" w:rsidP="001B74BB">
      <w:pPr>
        <w:pStyle w:val="ITEABodyText"/>
      </w:pPr>
      <w:r>
        <w:t xml:space="preserve">Delivery date: </w:t>
      </w:r>
      <w:r w:rsidR="00E9640E">
        <w:t>31</w:t>
      </w:r>
      <w:r w:rsidR="00C62FB6">
        <w:t>-0</w:t>
      </w:r>
      <w:r w:rsidR="00E9640E">
        <w:t>3</w:t>
      </w:r>
      <w:r w:rsidR="00922FDC">
        <w:t>-201</w:t>
      </w:r>
      <w:r w:rsidR="00E9640E">
        <w:t>8</w:t>
      </w:r>
    </w:p>
    <w:p w14:paraId="28CE0E43" w14:textId="77777777" w:rsidR="006168F9" w:rsidRPr="00232BFA" w:rsidRDefault="006168F9" w:rsidP="001B74BB">
      <w:pPr>
        <w:pStyle w:val="ITEABodyText"/>
      </w:pPr>
    </w:p>
    <w:p w14:paraId="0405E880" w14:textId="77777777" w:rsidR="006168F9" w:rsidRPr="00232BFA" w:rsidRDefault="006168F9" w:rsidP="001B74BB">
      <w:pPr>
        <w:pStyle w:val="ITEABodyText"/>
      </w:pPr>
    </w:p>
    <w:p w14:paraId="71B526E7" w14:textId="77777777" w:rsidR="006168F9" w:rsidRPr="00232BFA" w:rsidRDefault="006168F9" w:rsidP="001B74BB">
      <w:pPr>
        <w:pStyle w:val="ITEABodyText"/>
      </w:pPr>
    </w:p>
    <w:p w14:paraId="4DA252CB" w14:textId="77777777" w:rsidR="006168F9" w:rsidRPr="00232BFA" w:rsidRDefault="006168F9" w:rsidP="001B74BB">
      <w:pPr>
        <w:pStyle w:val="ITEABodyText"/>
      </w:pPr>
    </w:p>
    <w:p w14:paraId="674F1EB8" w14:textId="77777777" w:rsidR="006168F9" w:rsidRPr="00232BFA" w:rsidRDefault="006168F9" w:rsidP="001B74BB">
      <w:pPr>
        <w:pStyle w:val="ITEABodyText"/>
      </w:pPr>
    </w:p>
    <w:p w14:paraId="615A650A" w14:textId="77777777" w:rsidR="006168F9" w:rsidRPr="00232BFA" w:rsidRDefault="006168F9" w:rsidP="001B74BB">
      <w:pPr>
        <w:pStyle w:val="ITEABodyText"/>
      </w:pPr>
    </w:p>
    <w:p w14:paraId="63E3158F" w14:textId="77777777" w:rsidR="006168F9" w:rsidRPr="00232BFA" w:rsidRDefault="006168F9" w:rsidP="001B74BB">
      <w:pPr>
        <w:pStyle w:val="ITEABodyText"/>
      </w:pPr>
    </w:p>
    <w:p w14:paraId="19BF027E" w14:textId="77777777" w:rsidR="006168F9" w:rsidRPr="00232BFA" w:rsidRDefault="006168F9" w:rsidP="001B74BB">
      <w:pPr>
        <w:pStyle w:val="ITEABodyText"/>
      </w:pPr>
    </w:p>
    <w:p w14:paraId="4FCF52B2" w14:textId="77777777" w:rsidR="006168F9" w:rsidRPr="00232BFA" w:rsidRDefault="006168F9" w:rsidP="001B74BB">
      <w:pPr>
        <w:pStyle w:val="ITEABodyText"/>
        <w:rPr>
          <w:sz w:val="28"/>
        </w:rPr>
      </w:pPr>
      <w:r w:rsidRPr="00232BFA">
        <w:br w:type="page"/>
      </w:r>
    </w:p>
    <w:p w14:paraId="5FA455F9" w14:textId="77777777" w:rsidR="006168F9" w:rsidRPr="00232BFA" w:rsidRDefault="006168F9" w:rsidP="006168F9">
      <w:pPr>
        <w:pStyle w:val="ITEAHeading0"/>
        <w:rPr>
          <w:lang w:val="en-GB"/>
        </w:rPr>
      </w:pPr>
      <w:bookmarkStart w:id="0" w:name="_Toc397002644"/>
      <w:bookmarkStart w:id="1" w:name="_Toc397002678"/>
      <w:bookmarkStart w:id="2" w:name="_Toc397003061"/>
      <w:bookmarkStart w:id="3" w:name="_Toc397004129"/>
      <w:bookmarkStart w:id="4" w:name="_Toc397005047"/>
      <w:bookmarkStart w:id="5" w:name="_Toc419298701"/>
      <w:bookmarkStart w:id="6" w:name="_Toc527389952"/>
      <w:r w:rsidRPr="00232BFA">
        <w:rPr>
          <w:lang w:val="en-GB"/>
        </w:rPr>
        <w:lastRenderedPageBreak/>
        <w:t>Project key data</w:t>
      </w:r>
      <w:bookmarkEnd w:id="0"/>
      <w:bookmarkEnd w:id="1"/>
      <w:bookmarkEnd w:id="2"/>
      <w:bookmarkEnd w:id="3"/>
      <w:bookmarkEnd w:id="4"/>
      <w:bookmarkEnd w:id="5"/>
      <w:bookmarkEnd w:id="6"/>
    </w:p>
    <w:p w14:paraId="3E830D18" w14:textId="77777777" w:rsidR="006168F9" w:rsidRDefault="006168F9" w:rsidP="008725A8">
      <w:pPr>
        <w:pStyle w:val="ITEAHeading2"/>
        <w:numPr>
          <w:ilvl w:val="0"/>
          <w:numId w:val="0"/>
        </w:numPr>
      </w:pPr>
      <w:bookmarkStart w:id="7" w:name="_Toc527389953"/>
      <w:r>
        <w:t>ACRONYM and full-length title</w:t>
      </w:r>
      <w:bookmarkEnd w:id="7"/>
    </w:p>
    <w:tbl>
      <w:tblPr>
        <w:tblStyle w:val="MediumShading1-Accent2"/>
        <w:tblW w:w="0" w:type="auto"/>
        <w:tblLayout w:type="fixed"/>
        <w:tblCellMar>
          <w:top w:w="20" w:type="dxa"/>
          <w:left w:w="15" w:type="dxa"/>
          <w:bottom w:w="20" w:type="dxa"/>
          <w:right w:w="15" w:type="dxa"/>
        </w:tblCellMar>
        <w:tblLook w:val="0420" w:firstRow="1" w:lastRow="0" w:firstColumn="0" w:lastColumn="0" w:noHBand="0" w:noVBand="1"/>
      </w:tblPr>
      <w:tblGrid>
        <w:gridCol w:w="3000"/>
        <w:gridCol w:w="6000"/>
      </w:tblGrid>
      <w:tr w:rsidR="006168F9" w14:paraId="1E5B58F4" w14:textId="77777777" w:rsidTr="004267A2">
        <w:trPr>
          <w:cnfStyle w:val="100000000000" w:firstRow="1" w:lastRow="0" w:firstColumn="0" w:lastColumn="0" w:oddVBand="0" w:evenVBand="0" w:oddHBand="0" w:evenHBand="0" w:firstRowFirstColumn="0" w:firstRowLastColumn="0" w:lastRowFirstColumn="0" w:lastRowLastColumn="0"/>
        </w:trPr>
        <w:tc>
          <w:tcPr>
            <w:tcW w:w="3000" w:type="dxa"/>
            <w:vAlign w:val="top"/>
          </w:tcPr>
          <w:p w14:paraId="449A312D" w14:textId="77777777" w:rsidR="006168F9" w:rsidRPr="00DD3103" w:rsidRDefault="006168F9" w:rsidP="004267A2">
            <w:pPr>
              <w:rPr>
                <w:rFonts w:asciiTheme="minorHAnsi" w:hAnsiTheme="minorHAnsi" w:cstheme="minorHAnsi"/>
                <w:b/>
                <w:sz w:val="22"/>
              </w:rPr>
            </w:pPr>
            <w:r w:rsidRPr="00DD3103">
              <w:rPr>
                <w:rFonts w:asciiTheme="minorHAnsi" w:hAnsiTheme="minorHAnsi" w:cstheme="minorHAnsi"/>
                <w:b/>
                <w:sz w:val="22"/>
              </w:rPr>
              <w:t>15022</w:t>
            </w:r>
          </w:p>
        </w:tc>
        <w:tc>
          <w:tcPr>
            <w:tcW w:w="6000" w:type="dxa"/>
            <w:vAlign w:val="top"/>
          </w:tcPr>
          <w:p w14:paraId="6A5D74EB" w14:textId="77777777" w:rsidR="006168F9" w:rsidRPr="00DD3103" w:rsidRDefault="006168F9" w:rsidP="004267A2">
            <w:pPr>
              <w:rPr>
                <w:rFonts w:asciiTheme="minorHAnsi" w:hAnsiTheme="minorHAnsi" w:cstheme="minorHAnsi"/>
                <w:b/>
                <w:sz w:val="22"/>
              </w:rPr>
            </w:pPr>
            <w:r w:rsidRPr="00DD3103">
              <w:rPr>
                <w:rFonts w:asciiTheme="minorHAnsi" w:hAnsiTheme="minorHAnsi" w:cstheme="minorHAnsi"/>
                <w:b/>
                <w:sz w:val="22"/>
              </w:rPr>
              <w:t>MOS2S</w:t>
            </w:r>
          </w:p>
        </w:tc>
      </w:tr>
      <w:tr w:rsidR="006168F9" w14:paraId="383AE660" w14:textId="77777777" w:rsidTr="004267A2">
        <w:trPr>
          <w:cnfStyle w:val="000000100000" w:firstRow="0" w:lastRow="0" w:firstColumn="0" w:lastColumn="0" w:oddVBand="0" w:evenVBand="0" w:oddHBand="1" w:evenHBand="0" w:firstRowFirstColumn="0" w:firstRowLastColumn="0" w:lastRowFirstColumn="0" w:lastRowLastColumn="0"/>
        </w:trPr>
        <w:tc>
          <w:tcPr>
            <w:tcW w:w="3000" w:type="dxa"/>
          </w:tcPr>
          <w:p w14:paraId="31704C9A" w14:textId="77777777" w:rsidR="006168F9" w:rsidRPr="002E731A" w:rsidRDefault="006168F9" w:rsidP="004267A2">
            <w:pPr>
              <w:rPr>
                <w:rFonts w:asciiTheme="minorHAnsi" w:hAnsiTheme="minorHAnsi" w:cstheme="minorHAnsi"/>
                <w:sz w:val="22"/>
              </w:rPr>
            </w:pPr>
            <w:r w:rsidRPr="002E731A">
              <w:rPr>
                <w:rFonts w:asciiTheme="minorHAnsi" w:hAnsiTheme="minorHAnsi" w:cstheme="minorHAnsi"/>
                <w:sz w:val="22"/>
              </w:rPr>
              <w:t>Program Call</w:t>
            </w:r>
          </w:p>
        </w:tc>
        <w:tc>
          <w:tcPr>
            <w:tcW w:w="6000" w:type="dxa"/>
          </w:tcPr>
          <w:p w14:paraId="3C37801F" w14:textId="77777777" w:rsidR="006168F9" w:rsidRPr="002E731A" w:rsidRDefault="006168F9" w:rsidP="004267A2">
            <w:pPr>
              <w:rPr>
                <w:rFonts w:asciiTheme="minorHAnsi" w:hAnsiTheme="minorHAnsi" w:cstheme="minorHAnsi"/>
                <w:sz w:val="22"/>
              </w:rPr>
            </w:pPr>
            <w:r w:rsidRPr="002E731A">
              <w:rPr>
                <w:rFonts w:asciiTheme="minorHAnsi" w:hAnsiTheme="minorHAnsi" w:cstheme="minorHAnsi"/>
                <w:sz w:val="22"/>
              </w:rPr>
              <w:t>ITEA 3 Call 2</w:t>
            </w:r>
          </w:p>
        </w:tc>
      </w:tr>
      <w:tr w:rsidR="006168F9" w14:paraId="40AF2432" w14:textId="77777777" w:rsidTr="004267A2">
        <w:trPr>
          <w:cnfStyle w:val="000000010000" w:firstRow="0" w:lastRow="0" w:firstColumn="0" w:lastColumn="0" w:oddVBand="0" w:evenVBand="0" w:oddHBand="0" w:evenHBand="1" w:firstRowFirstColumn="0" w:firstRowLastColumn="0" w:lastRowFirstColumn="0" w:lastRowLastColumn="0"/>
        </w:trPr>
        <w:tc>
          <w:tcPr>
            <w:tcW w:w="3000" w:type="dxa"/>
          </w:tcPr>
          <w:p w14:paraId="46A4C4CB" w14:textId="77777777" w:rsidR="006168F9" w:rsidRPr="002E731A" w:rsidRDefault="006168F9" w:rsidP="004267A2">
            <w:pPr>
              <w:rPr>
                <w:rFonts w:asciiTheme="minorHAnsi" w:hAnsiTheme="minorHAnsi" w:cstheme="minorHAnsi"/>
                <w:sz w:val="22"/>
              </w:rPr>
            </w:pPr>
            <w:r w:rsidRPr="002E731A">
              <w:rPr>
                <w:rFonts w:asciiTheme="minorHAnsi" w:hAnsiTheme="minorHAnsi" w:cstheme="minorHAnsi"/>
                <w:sz w:val="22"/>
              </w:rPr>
              <w:t>Full-length Title</w:t>
            </w:r>
          </w:p>
        </w:tc>
        <w:tc>
          <w:tcPr>
            <w:tcW w:w="6000" w:type="dxa"/>
          </w:tcPr>
          <w:p w14:paraId="3A1E8A5F" w14:textId="77777777" w:rsidR="006168F9" w:rsidRPr="002E731A" w:rsidRDefault="006168F9" w:rsidP="004267A2">
            <w:pPr>
              <w:rPr>
                <w:rFonts w:asciiTheme="minorHAnsi" w:hAnsiTheme="minorHAnsi" w:cstheme="minorHAnsi"/>
                <w:sz w:val="22"/>
              </w:rPr>
            </w:pPr>
            <w:r w:rsidRPr="002E731A">
              <w:rPr>
                <w:rFonts w:asciiTheme="minorHAnsi" w:hAnsiTheme="minorHAnsi" w:cstheme="minorHAnsi"/>
                <w:sz w:val="22"/>
              </w:rPr>
              <w:t>Media Orchestration - Sensor to Screen</w:t>
            </w:r>
          </w:p>
        </w:tc>
      </w:tr>
      <w:tr w:rsidR="006168F9" w14:paraId="309D5ED1" w14:textId="77777777" w:rsidTr="004267A2">
        <w:trPr>
          <w:cnfStyle w:val="000000100000" w:firstRow="0" w:lastRow="0" w:firstColumn="0" w:lastColumn="0" w:oddVBand="0" w:evenVBand="0" w:oddHBand="1" w:evenHBand="0" w:firstRowFirstColumn="0" w:firstRowLastColumn="0" w:lastRowFirstColumn="0" w:lastRowLastColumn="0"/>
        </w:trPr>
        <w:tc>
          <w:tcPr>
            <w:tcW w:w="3000" w:type="dxa"/>
          </w:tcPr>
          <w:p w14:paraId="1A0C6929" w14:textId="77777777" w:rsidR="006168F9" w:rsidRPr="002E731A" w:rsidRDefault="006168F9" w:rsidP="004267A2">
            <w:pPr>
              <w:rPr>
                <w:rFonts w:asciiTheme="minorHAnsi" w:hAnsiTheme="minorHAnsi" w:cstheme="minorHAnsi"/>
                <w:sz w:val="22"/>
              </w:rPr>
            </w:pPr>
            <w:r w:rsidRPr="002E731A">
              <w:rPr>
                <w:rFonts w:asciiTheme="minorHAnsi" w:hAnsiTheme="minorHAnsi" w:cstheme="minorHAnsi"/>
                <w:sz w:val="22"/>
              </w:rPr>
              <w:t>Roadmap Challenge</w:t>
            </w:r>
          </w:p>
        </w:tc>
        <w:tc>
          <w:tcPr>
            <w:tcW w:w="6000" w:type="dxa"/>
          </w:tcPr>
          <w:p w14:paraId="692AF8F3" w14:textId="77777777" w:rsidR="006168F9" w:rsidRPr="002E731A" w:rsidRDefault="006168F9" w:rsidP="004267A2">
            <w:pPr>
              <w:rPr>
                <w:rFonts w:asciiTheme="minorHAnsi" w:hAnsiTheme="minorHAnsi" w:cstheme="minorHAnsi"/>
                <w:sz w:val="22"/>
              </w:rPr>
            </w:pPr>
            <w:r w:rsidRPr="002E731A">
              <w:rPr>
                <w:rFonts w:asciiTheme="minorHAnsi" w:hAnsiTheme="minorHAnsi" w:cstheme="minorHAnsi"/>
                <w:sz w:val="22"/>
              </w:rPr>
              <w:t>Urbanisation</w:t>
            </w:r>
          </w:p>
        </w:tc>
      </w:tr>
    </w:tbl>
    <w:p w14:paraId="204B37EB" w14:textId="77777777" w:rsidR="006168F9" w:rsidRDefault="006168F9" w:rsidP="008725A8">
      <w:pPr>
        <w:pStyle w:val="ITEAHeading2wonum"/>
        <w:numPr>
          <w:ilvl w:val="0"/>
          <w:numId w:val="0"/>
        </w:numPr>
      </w:pPr>
      <w:bookmarkStart w:id="8" w:name="_Toc527389954"/>
      <w:r>
        <w:t>Description</w:t>
      </w:r>
      <w:bookmarkEnd w:id="8"/>
    </w:p>
    <w:p w14:paraId="00ACEA7F" w14:textId="77777777" w:rsidR="006168F9" w:rsidRDefault="006168F9" w:rsidP="002E731A">
      <w:pPr>
        <w:pStyle w:val="ITEABodyText"/>
      </w:pPr>
      <w:r>
        <w:t>Novel and ubiquitous consumer-priced audiovisual sensors and data in particular, represent an important aspect of the Smart City environment, enabling a variety of applications for citizen information, participation, entertainment, experience, safety and security. Every user becomes a potential source of information, either directly or through social media buzz and its discovery. Audiovisual media provide citizens with Smart City data readily accessible to human senses. With the MOS2S project (Media Orchestration from Sensor to Screen), an international consortium of partners will develop and test audiovisual Smart City technologies and solutions in the context of citizen needs, and embed these solutions within the Smart City Playground.</w:t>
      </w:r>
    </w:p>
    <w:p w14:paraId="04ACBF7D" w14:textId="77777777" w:rsidR="006168F9" w:rsidRDefault="006168F9" w:rsidP="008725A8">
      <w:pPr>
        <w:pStyle w:val="ITEAHeading2wonum"/>
        <w:numPr>
          <w:ilvl w:val="0"/>
          <w:numId w:val="0"/>
        </w:numPr>
      </w:pPr>
      <w:bookmarkStart w:id="9" w:name="_Toc527389955"/>
      <w:r>
        <w:t>Project duration &amp; size</w:t>
      </w:r>
      <w:bookmarkEnd w:id="9"/>
    </w:p>
    <w:tbl>
      <w:tblPr>
        <w:tblStyle w:val="MediumShading1-Accent2"/>
        <w:tblW w:w="0" w:type="auto"/>
        <w:tblLayout w:type="fixed"/>
        <w:tblCellMar>
          <w:top w:w="20" w:type="dxa"/>
          <w:left w:w="15" w:type="dxa"/>
          <w:bottom w:w="20" w:type="dxa"/>
          <w:right w:w="15" w:type="dxa"/>
        </w:tblCellMar>
        <w:tblLook w:val="0400" w:firstRow="0" w:lastRow="0" w:firstColumn="0" w:lastColumn="0" w:noHBand="0" w:noVBand="1"/>
      </w:tblPr>
      <w:tblGrid>
        <w:gridCol w:w="3000"/>
        <w:gridCol w:w="3000"/>
        <w:gridCol w:w="3000"/>
      </w:tblGrid>
      <w:tr w:rsidR="006168F9" w14:paraId="69CF4CA8" w14:textId="77777777" w:rsidTr="004267A2">
        <w:trPr>
          <w:cnfStyle w:val="000000100000" w:firstRow="0" w:lastRow="0" w:firstColumn="0" w:lastColumn="0" w:oddVBand="0" w:evenVBand="0" w:oddHBand="1" w:evenHBand="0" w:firstRowFirstColumn="0" w:firstRowLastColumn="0" w:lastRowFirstColumn="0" w:lastRowLastColumn="0"/>
        </w:trPr>
        <w:tc>
          <w:tcPr>
            <w:tcW w:w="3000" w:type="dxa"/>
          </w:tcPr>
          <w:p w14:paraId="723ADE79" w14:textId="77777777" w:rsidR="006168F9" w:rsidRPr="002E731A" w:rsidRDefault="006168F9" w:rsidP="004267A2">
            <w:pPr>
              <w:rPr>
                <w:rFonts w:asciiTheme="minorHAnsi" w:hAnsiTheme="minorHAnsi" w:cstheme="minorHAnsi"/>
                <w:sz w:val="22"/>
              </w:rPr>
            </w:pPr>
            <w:r w:rsidRPr="002E731A">
              <w:rPr>
                <w:rFonts w:asciiTheme="minorHAnsi" w:hAnsiTheme="minorHAnsi" w:cstheme="minorHAnsi"/>
                <w:sz w:val="22"/>
              </w:rPr>
              <w:t>Size</w:t>
            </w:r>
          </w:p>
        </w:tc>
        <w:tc>
          <w:tcPr>
            <w:tcW w:w="3000" w:type="dxa"/>
          </w:tcPr>
          <w:p w14:paraId="5775B8E8" w14:textId="77777777" w:rsidR="006168F9" w:rsidRPr="002E731A" w:rsidRDefault="006168F9" w:rsidP="004267A2">
            <w:pPr>
              <w:jc w:val="right"/>
              <w:rPr>
                <w:rFonts w:asciiTheme="minorHAnsi" w:hAnsiTheme="minorHAnsi" w:cstheme="minorHAnsi"/>
                <w:sz w:val="22"/>
              </w:rPr>
            </w:pPr>
            <w:r w:rsidRPr="002E731A">
              <w:rPr>
                <w:rFonts w:asciiTheme="minorHAnsi" w:hAnsiTheme="minorHAnsi" w:cstheme="minorHAnsi"/>
                <w:sz w:val="22"/>
              </w:rPr>
              <w:t>Effort: 133.67 PY</w:t>
            </w:r>
          </w:p>
        </w:tc>
        <w:tc>
          <w:tcPr>
            <w:tcW w:w="3000" w:type="dxa"/>
          </w:tcPr>
          <w:p w14:paraId="5A437AEA" w14:textId="77777777" w:rsidR="006168F9" w:rsidRPr="002E731A" w:rsidRDefault="006168F9" w:rsidP="004267A2">
            <w:pPr>
              <w:rPr>
                <w:rFonts w:asciiTheme="minorHAnsi" w:hAnsiTheme="minorHAnsi" w:cstheme="minorHAnsi"/>
                <w:sz w:val="22"/>
              </w:rPr>
            </w:pPr>
            <w:r w:rsidRPr="002E731A">
              <w:rPr>
                <w:rFonts w:asciiTheme="minorHAnsi" w:hAnsiTheme="minorHAnsi" w:cstheme="minorHAnsi"/>
                <w:sz w:val="22"/>
              </w:rPr>
              <w:t>Costs: 13.9 M€</w:t>
            </w:r>
          </w:p>
        </w:tc>
      </w:tr>
      <w:tr w:rsidR="006168F9" w14:paraId="3A31CDCB" w14:textId="77777777" w:rsidTr="004267A2">
        <w:trPr>
          <w:cnfStyle w:val="000000010000" w:firstRow="0" w:lastRow="0" w:firstColumn="0" w:lastColumn="0" w:oddVBand="0" w:evenVBand="0" w:oddHBand="0" w:evenHBand="1" w:firstRowFirstColumn="0" w:firstRowLastColumn="0" w:lastRowFirstColumn="0" w:lastRowLastColumn="0"/>
        </w:trPr>
        <w:tc>
          <w:tcPr>
            <w:tcW w:w="3000" w:type="dxa"/>
          </w:tcPr>
          <w:p w14:paraId="50BCA737" w14:textId="77777777" w:rsidR="006168F9" w:rsidRPr="002E731A" w:rsidRDefault="006168F9" w:rsidP="004267A2">
            <w:pPr>
              <w:rPr>
                <w:rFonts w:asciiTheme="minorHAnsi" w:hAnsiTheme="minorHAnsi" w:cstheme="minorHAnsi"/>
                <w:sz w:val="22"/>
              </w:rPr>
            </w:pPr>
            <w:r w:rsidRPr="002E731A">
              <w:rPr>
                <w:rFonts w:asciiTheme="minorHAnsi" w:hAnsiTheme="minorHAnsi" w:cstheme="minorHAnsi"/>
                <w:sz w:val="22"/>
              </w:rPr>
              <w:t>Time frame</w:t>
            </w:r>
          </w:p>
        </w:tc>
        <w:tc>
          <w:tcPr>
            <w:tcW w:w="3000" w:type="dxa"/>
          </w:tcPr>
          <w:p w14:paraId="7067CF2E" w14:textId="77777777" w:rsidR="006168F9" w:rsidRPr="002E731A" w:rsidRDefault="006168F9" w:rsidP="004267A2">
            <w:pPr>
              <w:jc w:val="right"/>
              <w:rPr>
                <w:rFonts w:asciiTheme="minorHAnsi" w:hAnsiTheme="minorHAnsi" w:cstheme="minorHAnsi"/>
                <w:sz w:val="22"/>
              </w:rPr>
            </w:pPr>
            <w:r w:rsidRPr="002E731A">
              <w:rPr>
                <w:rFonts w:asciiTheme="minorHAnsi" w:hAnsiTheme="minorHAnsi" w:cstheme="minorHAnsi"/>
                <w:sz w:val="22"/>
              </w:rPr>
              <w:t>Start: 2016-04-10</w:t>
            </w:r>
          </w:p>
        </w:tc>
        <w:tc>
          <w:tcPr>
            <w:tcW w:w="3000" w:type="dxa"/>
          </w:tcPr>
          <w:p w14:paraId="59840E9F" w14:textId="77777777" w:rsidR="006168F9" w:rsidRPr="002E731A" w:rsidRDefault="006168F9" w:rsidP="004267A2">
            <w:pPr>
              <w:rPr>
                <w:rFonts w:asciiTheme="minorHAnsi" w:hAnsiTheme="minorHAnsi" w:cstheme="minorHAnsi"/>
                <w:sz w:val="22"/>
              </w:rPr>
            </w:pPr>
            <w:r w:rsidRPr="002E731A">
              <w:rPr>
                <w:rFonts w:asciiTheme="minorHAnsi" w:hAnsiTheme="minorHAnsi" w:cstheme="minorHAnsi"/>
                <w:sz w:val="22"/>
              </w:rPr>
              <w:t>End: 2019-04-30 (37 months)</w:t>
            </w:r>
          </w:p>
        </w:tc>
      </w:tr>
    </w:tbl>
    <w:p w14:paraId="23B0AB08" w14:textId="77777777" w:rsidR="006168F9" w:rsidRDefault="006168F9" w:rsidP="008725A8">
      <w:pPr>
        <w:pStyle w:val="ITEAHeading2wonum"/>
        <w:numPr>
          <w:ilvl w:val="0"/>
          <w:numId w:val="0"/>
        </w:numPr>
      </w:pPr>
      <w:bookmarkStart w:id="10" w:name="_Toc527389956"/>
      <w:r>
        <w:t>Coordinator</w:t>
      </w:r>
      <w:bookmarkEnd w:id="10"/>
    </w:p>
    <w:tbl>
      <w:tblPr>
        <w:tblStyle w:val="MediumShading1-Accent2"/>
        <w:tblW w:w="0" w:type="auto"/>
        <w:tblLayout w:type="fixed"/>
        <w:tblCellMar>
          <w:top w:w="20" w:type="dxa"/>
          <w:left w:w="15" w:type="dxa"/>
          <w:bottom w:w="20" w:type="dxa"/>
          <w:right w:w="15" w:type="dxa"/>
        </w:tblCellMar>
        <w:tblLook w:val="0420" w:firstRow="1" w:lastRow="0" w:firstColumn="0" w:lastColumn="0" w:noHBand="0" w:noVBand="1"/>
      </w:tblPr>
      <w:tblGrid>
        <w:gridCol w:w="3000"/>
        <w:gridCol w:w="6000"/>
      </w:tblGrid>
      <w:tr w:rsidR="006168F9" w14:paraId="5E5A5F9B" w14:textId="77777777" w:rsidTr="004267A2">
        <w:trPr>
          <w:cnfStyle w:val="100000000000" w:firstRow="1" w:lastRow="0" w:firstColumn="0" w:lastColumn="0" w:oddVBand="0" w:evenVBand="0" w:oddHBand="0" w:evenHBand="0" w:firstRowFirstColumn="0" w:firstRowLastColumn="0" w:lastRowFirstColumn="0" w:lastRowLastColumn="0"/>
        </w:trPr>
        <w:tc>
          <w:tcPr>
            <w:tcW w:w="3000" w:type="dxa"/>
            <w:vAlign w:val="top"/>
          </w:tcPr>
          <w:p w14:paraId="4B9E13EB" w14:textId="77777777" w:rsidR="006168F9" w:rsidRPr="00DD3103" w:rsidRDefault="006168F9" w:rsidP="004267A2">
            <w:pPr>
              <w:rPr>
                <w:rFonts w:asciiTheme="minorHAnsi" w:hAnsiTheme="minorHAnsi" w:cstheme="minorHAnsi"/>
                <w:sz w:val="22"/>
              </w:rPr>
            </w:pPr>
            <w:r w:rsidRPr="00DD3103">
              <w:rPr>
                <w:rFonts w:asciiTheme="minorHAnsi" w:hAnsiTheme="minorHAnsi" w:cstheme="minorHAnsi"/>
                <w:sz w:val="22"/>
              </w:rPr>
              <w:t>Netherlands</w:t>
            </w:r>
          </w:p>
        </w:tc>
        <w:tc>
          <w:tcPr>
            <w:tcW w:w="6000" w:type="dxa"/>
            <w:vAlign w:val="top"/>
          </w:tcPr>
          <w:p w14:paraId="0A6EF930" w14:textId="77777777" w:rsidR="006168F9" w:rsidRPr="00DD3103" w:rsidRDefault="006168F9" w:rsidP="004267A2">
            <w:pPr>
              <w:rPr>
                <w:rFonts w:asciiTheme="minorHAnsi" w:hAnsiTheme="minorHAnsi" w:cstheme="minorHAnsi"/>
                <w:sz w:val="22"/>
              </w:rPr>
            </w:pPr>
            <w:r w:rsidRPr="00DD3103">
              <w:rPr>
                <w:rFonts w:asciiTheme="minorHAnsi" w:hAnsiTheme="minorHAnsi" w:cstheme="minorHAnsi"/>
                <w:sz w:val="22"/>
              </w:rPr>
              <w:t>TNO</w:t>
            </w:r>
          </w:p>
        </w:tc>
      </w:tr>
      <w:tr w:rsidR="006168F9" w14:paraId="52B59C94" w14:textId="77777777" w:rsidTr="004267A2">
        <w:trPr>
          <w:cnfStyle w:val="000000100000" w:firstRow="0" w:lastRow="0" w:firstColumn="0" w:lastColumn="0" w:oddVBand="0" w:evenVBand="0" w:oddHBand="1" w:evenHBand="0" w:firstRowFirstColumn="0" w:firstRowLastColumn="0" w:lastRowFirstColumn="0" w:lastRowLastColumn="0"/>
        </w:trPr>
        <w:tc>
          <w:tcPr>
            <w:tcW w:w="3000" w:type="dxa"/>
          </w:tcPr>
          <w:p w14:paraId="4C12ADDA" w14:textId="77777777" w:rsidR="006168F9" w:rsidRPr="00DD3103" w:rsidRDefault="006168F9" w:rsidP="004267A2">
            <w:pPr>
              <w:rPr>
                <w:rFonts w:asciiTheme="minorHAnsi" w:hAnsiTheme="minorHAnsi" w:cstheme="minorHAnsi"/>
                <w:sz w:val="22"/>
              </w:rPr>
            </w:pPr>
            <w:r w:rsidRPr="00DD3103">
              <w:rPr>
                <w:rFonts w:asciiTheme="minorHAnsi" w:hAnsiTheme="minorHAnsi" w:cstheme="minorHAnsi"/>
                <w:sz w:val="22"/>
              </w:rPr>
              <w:t>Type</w:t>
            </w:r>
          </w:p>
        </w:tc>
        <w:tc>
          <w:tcPr>
            <w:tcW w:w="6000" w:type="dxa"/>
          </w:tcPr>
          <w:p w14:paraId="03A4574B" w14:textId="77777777" w:rsidR="006168F9" w:rsidRPr="00DD3103" w:rsidRDefault="006168F9" w:rsidP="004267A2">
            <w:pPr>
              <w:rPr>
                <w:rFonts w:asciiTheme="minorHAnsi" w:hAnsiTheme="minorHAnsi" w:cstheme="minorHAnsi"/>
                <w:sz w:val="22"/>
              </w:rPr>
            </w:pPr>
            <w:r w:rsidRPr="00DD3103">
              <w:rPr>
                <w:rFonts w:asciiTheme="minorHAnsi" w:hAnsiTheme="minorHAnsi" w:cstheme="minorHAnsi"/>
                <w:sz w:val="22"/>
              </w:rPr>
              <w:t>Research Institute</w:t>
            </w:r>
          </w:p>
        </w:tc>
      </w:tr>
      <w:tr w:rsidR="006168F9" w14:paraId="046EFBD7" w14:textId="77777777" w:rsidTr="004267A2">
        <w:trPr>
          <w:cnfStyle w:val="000000010000" w:firstRow="0" w:lastRow="0" w:firstColumn="0" w:lastColumn="0" w:oddVBand="0" w:evenVBand="0" w:oddHBand="0" w:evenHBand="1" w:firstRowFirstColumn="0" w:firstRowLastColumn="0" w:lastRowFirstColumn="0" w:lastRowLastColumn="0"/>
        </w:trPr>
        <w:tc>
          <w:tcPr>
            <w:tcW w:w="3000" w:type="dxa"/>
          </w:tcPr>
          <w:p w14:paraId="1C44CCC8" w14:textId="77777777" w:rsidR="006168F9" w:rsidRPr="00DD3103" w:rsidRDefault="006168F9" w:rsidP="004267A2">
            <w:pPr>
              <w:rPr>
                <w:rFonts w:asciiTheme="minorHAnsi" w:hAnsiTheme="minorHAnsi" w:cstheme="minorHAnsi"/>
                <w:sz w:val="22"/>
              </w:rPr>
            </w:pPr>
            <w:r w:rsidRPr="00DD3103">
              <w:rPr>
                <w:rFonts w:asciiTheme="minorHAnsi" w:hAnsiTheme="minorHAnsi" w:cstheme="minorHAnsi"/>
                <w:sz w:val="22"/>
              </w:rPr>
              <w:t>Contact Person</w:t>
            </w:r>
          </w:p>
        </w:tc>
        <w:tc>
          <w:tcPr>
            <w:tcW w:w="6000" w:type="dxa"/>
          </w:tcPr>
          <w:p w14:paraId="1670E788" w14:textId="77777777" w:rsidR="006168F9" w:rsidRPr="00DD3103" w:rsidRDefault="002E731A" w:rsidP="004267A2">
            <w:pPr>
              <w:rPr>
                <w:rFonts w:asciiTheme="minorHAnsi" w:hAnsiTheme="minorHAnsi" w:cstheme="minorHAnsi"/>
                <w:sz w:val="22"/>
              </w:rPr>
            </w:pPr>
            <w:r w:rsidRPr="00DD3103">
              <w:rPr>
                <w:rFonts w:asciiTheme="minorHAnsi" w:hAnsiTheme="minorHAnsi" w:cstheme="minorHAnsi"/>
                <w:sz w:val="22"/>
              </w:rPr>
              <w:t>Gjalt Loots</w:t>
            </w:r>
          </w:p>
        </w:tc>
      </w:tr>
      <w:tr w:rsidR="006168F9" w14:paraId="716DE010" w14:textId="77777777" w:rsidTr="004267A2">
        <w:trPr>
          <w:cnfStyle w:val="000000100000" w:firstRow="0" w:lastRow="0" w:firstColumn="0" w:lastColumn="0" w:oddVBand="0" w:evenVBand="0" w:oddHBand="1" w:evenHBand="0" w:firstRowFirstColumn="0" w:firstRowLastColumn="0" w:lastRowFirstColumn="0" w:lastRowLastColumn="0"/>
        </w:trPr>
        <w:tc>
          <w:tcPr>
            <w:tcW w:w="3000" w:type="dxa"/>
          </w:tcPr>
          <w:p w14:paraId="30C019C2" w14:textId="77777777" w:rsidR="006168F9" w:rsidRPr="00DD3103" w:rsidRDefault="006168F9" w:rsidP="004267A2">
            <w:pPr>
              <w:rPr>
                <w:rFonts w:asciiTheme="minorHAnsi" w:hAnsiTheme="minorHAnsi" w:cstheme="minorHAnsi"/>
                <w:sz w:val="22"/>
              </w:rPr>
            </w:pPr>
            <w:r w:rsidRPr="00DD3103">
              <w:rPr>
                <w:rFonts w:asciiTheme="minorHAnsi" w:hAnsiTheme="minorHAnsi" w:cstheme="minorHAnsi"/>
                <w:sz w:val="22"/>
              </w:rPr>
              <w:t>Email Address</w:t>
            </w:r>
          </w:p>
        </w:tc>
        <w:tc>
          <w:tcPr>
            <w:tcW w:w="6000" w:type="dxa"/>
          </w:tcPr>
          <w:p w14:paraId="54A8F939" w14:textId="77777777" w:rsidR="006168F9" w:rsidRPr="00DD3103" w:rsidRDefault="002E731A" w:rsidP="004267A2">
            <w:pPr>
              <w:rPr>
                <w:rFonts w:asciiTheme="minorHAnsi" w:hAnsiTheme="minorHAnsi" w:cstheme="minorHAnsi"/>
                <w:sz w:val="22"/>
              </w:rPr>
            </w:pPr>
            <w:r w:rsidRPr="00DD3103">
              <w:rPr>
                <w:rFonts w:asciiTheme="minorHAnsi" w:hAnsiTheme="minorHAnsi" w:cstheme="minorHAnsi"/>
                <w:sz w:val="22"/>
              </w:rPr>
              <w:t>gjalt.loots</w:t>
            </w:r>
            <w:r w:rsidR="006168F9" w:rsidRPr="00DD3103">
              <w:rPr>
                <w:rFonts w:asciiTheme="minorHAnsi" w:hAnsiTheme="minorHAnsi" w:cstheme="minorHAnsi"/>
                <w:sz w:val="22"/>
              </w:rPr>
              <w:t>@tno.nl</w:t>
            </w:r>
          </w:p>
        </w:tc>
      </w:tr>
    </w:tbl>
    <w:p w14:paraId="1F39B648" w14:textId="77777777" w:rsidR="006168F9" w:rsidRDefault="006168F9" w:rsidP="008725A8">
      <w:pPr>
        <w:pStyle w:val="ITEAHeading2wonum"/>
        <w:numPr>
          <w:ilvl w:val="0"/>
          <w:numId w:val="0"/>
        </w:numPr>
      </w:pPr>
      <w:bookmarkStart w:id="11" w:name="_Toc527389957"/>
      <w:r>
        <w:lastRenderedPageBreak/>
        <w:t>Consortium</w:t>
      </w:r>
      <w:bookmarkEnd w:id="11"/>
    </w:p>
    <w:tbl>
      <w:tblPr>
        <w:tblStyle w:val="MediumShading1-Accent2"/>
        <w:tblW w:w="0" w:type="auto"/>
        <w:tblLayout w:type="fixed"/>
        <w:tblCellMar>
          <w:top w:w="20" w:type="dxa"/>
          <w:left w:w="15" w:type="dxa"/>
          <w:bottom w:w="20" w:type="dxa"/>
          <w:right w:w="15" w:type="dxa"/>
        </w:tblCellMar>
        <w:tblLook w:val="0400" w:firstRow="0" w:lastRow="0" w:firstColumn="0" w:lastColumn="0" w:noHBand="0" w:noVBand="1"/>
      </w:tblPr>
      <w:tblGrid>
        <w:gridCol w:w="3000"/>
        <w:gridCol w:w="6000"/>
      </w:tblGrid>
      <w:tr w:rsidR="006168F9" w14:paraId="33F9D8FD" w14:textId="77777777" w:rsidTr="004267A2">
        <w:trPr>
          <w:cnfStyle w:val="000000100000" w:firstRow="0" w:lastRow="0" w:firstColumn="0" w:lastColumn="0" w:oddVBand="0" w:evenVBand="0" w:oddHBand="1" w:evenHBand="0" w:firstRowFirstColumn="0" w:firstRowLastColumn="0" w:lastRowFirstColumn="0" w:lastRowLastColumn="0"/>
        </w:trPr>
        <w:tc>
          <w:tcPr>
            <w:tcW w:w="3000" w:type="dxa"/>
          </w:tcPr>
          <w:p w14:paraId="0412B45D" w14:textId="77777777" w:rsidR="006168F9" w:rsidRPr="00DD3103" w:rsidRDefault="006168F9" w:rsidP="004267A2">
            <w:pPr>
              <w:rPr>
                <w:rFonts w:asciiTheme="minorHAnsi" w:hAnsiTheme="minorHAnsi" w:cstheme="minorHAnsi"/>
                <w:sz w:val="22"/>
              </w:rPr>
            </w:pPr>
            <w:r w:rsidRPr="00DD3103">
              <w:rPr>
                <w:rFonts w:asciiTheme="minorHAnsi" w:hAnsiTheme="minorHAnsi" w:cstheme="minorHAnsi"/>
                <w:sz w:val="22"/>
              </w:rPr>
              <w:t>Belgium</w:t>
            </w:r>
          </w:p>
        </w:tc>
        <w:tc>
          <w:tcPr>
            <w:tcW w:w="6000" w:type="dxa"/>
          </w:tcPr>
          <w:p w14:paraId="5C9DFCD8" w14:textId="20642161" w:rsidR="006168F9" w:rsidRPr="00DD3103" w:rsidRDefault="002E731A" w:rsidP="004267A2">
            <w:pPr>
              <w:rPr>
                <w:rFonts w:asciiTheme="minorHAnsi" w:hAnsiTheme="minorHAnsi" w:cstheme="minorHAnsi"/>
                <w:sz w:val="22"/>
              </w:rPr>
            </w:pPr>
            <w:r w:rsidRPr="00DD3103">
              <w:rPr>
                <w:rFonts w:asciiTheme="minorHAnsi" w:hAnsiTheme="minorHAnsi" w:cstheme="minorHAnsi"/>
                <w:sz w:val="22"/>
              </w:rPr>
              <w:t>Nokia,</w:t>
            </w:r>
            <w:r w:rsidR="006168F9" w:rsidRPr="00DD3103">
              <w:rPr>
                <w:rFonts w:asciiTheme="minorHAnsi" w:hAnsiTheme="minorHAnsi" w:cstheme="minorHAnsi"/>
                <w:sz w:val="22"/>
              </w:rPr>
              <w:t xml:space="preserve"> </w:t>
            </w:r>
            <w:r w:rsidR="00685DB3">
              <w:rPr>
                <w:rFonts w:asciiTheme="minorHAnsi" w:hAnsiTheme="minorHAnsi" w:cstheme="minorHAnsi"/>
                <w:sz w:val="22"/>
              </w:rPr>
              <w:t>IMEC</w:t>
            </w:r>
            <w:r w:rsidR="006168F9" w:rsidRPr="00DD3103">
              <w:rPr>
                <w:rFonts w:asciiTheme="minorHAnsi" w:hAnsiTheme="minorHAnsi" w:cstheme="minorHAnsi"/>
                <w:sz w:val="22"/>
              </w:rPr>
              <w:t>, Kiswe Mobile, VRT*</w:t>
            </w:r>
          </w:p>
        </w:tc>
      </w:tr>
      <w:tr w:rsidR="006168F9" w14:paraId="0ACF411C" w14:textId="77777777" w:rsidTr="004267A2">
        <w:trPr>
          <w:cnfStyle w:val="000000010000" w:firstRow="0" w:lastRow="0" w:firstColumn="0" w:lastColumn="0" w:oddVBand="0" w:evenVBand="0" w:oddHBand="0" w:evenHBand="1" w:firstRowFirstColumn="0" w:firstRowLastColumn="0" w:lastRowFirstColumn="0" w:lastRowLastColumn="0"/>
        </w:trPr>
        <w:tc>
          <w:tcPr>
            <w:tcW w:w="3000" w:type="dxa"/>
          </w:tcPr>
          <w:p w14:paraId="130638AE" w14:textId="77777777" w:rsidR="006168F9" w:rsidRPr="00DD3103" w:rsidRDefault="006168F9" w:rsidP="004267A2">
            <w:pPr>
              <w:rPr>
                <w:rFonts w:asciiTheme="minorHAnsi" w:hAnsiTheme="minorHAnsi" w:cstheme="minorHAnsi"/>
                <w:sz w:val="22"/>
              </w:rPr>
            </w:pPr>
            <w:r w:rsidRPr="00DD3103">
              <w:rPr>
                <w:rFonts w:asciiTheme="minorHAnsi" w:hAnsiTheme="minorHAnsi" w:cstheme="minorHAnsi"/>
                <w:sz w:val="22"/>
              </w:rPr>
              <w:t>Korea, Republic of</w:t>
            </w:r>
          </w:p>
        </w:tc>
        <w:tc>
          <w:tcPr>
            <w:tcW w:w="6000" w:type="dxa"/>
          </w:tcPr>
          <w:p w14:paraId="70B92BB9" w14:textId="3D906E82" w:rsidR="006168F9" w:rsidRPr="00DD3103" w:rsidRDefault="006168F9" w:rsidP="00FD1926">
            <w:pPr>
              <w:rPr>
                <w:rFonts w:asciiTheme="minorHAnsi" w:hAnsiTheme="minorHAnsi" w:cstheme="minorHAnsi"/>
                <w:sz w:val="22"/>
              </w:rPr>
            </w:pPr>
            <w:r w:rsidRPr="00DD3103">
              <w:rPr>
                <w:rFonts w:asciiTheme="minorHAnsi" w:hAnsiTheme="minorHAnsi" w:cstheme="minorHAnsi"/>
                <w:sz w:val="22"/>
              </w:rPr>
              <w:t xml:space="preserve">ETRI*, </w:t>
            </w:r>
            <w:r w:rsidR="00E9640E">
              <w:rPr>
                <w:rFonts w:asciiTheme="minorHAnsi" w:hAnsiTheme="minorHAnsi" w:cstheme="minorHAnsi"/>
                <w:sz w:val="22"/>
              </w:rPr>
              <w:t>JDI, Samsung</w:t>
            </w:r>
          </w:p>
        </w:tc>
      </w:tr>
      <w:tr w:rsidR="006168F9" w14:paraId="52218E97" w14:textId="77777777" w:rsidTr="004267A2">
        <w:trPr>
          <w:cnfStyle w:val="000000100000" w:firstRow="0" w:lastRow="0" w:firstColumn="0" w:lastColumn="0" w:oddVBand="0" w:evenVBand="0" w:oddHBand="1" w:evenHBand="0" w:firstRowFirstColumn="0" w:firstRowLastColumn="0" w:lastRowFirstColumn="0" w:lastRowLastColumn="0"/>
        </w:trPr>
        <w:tc>
          <w:tcPr>
            <w:tcW w:w="3000" w:type="dxa"/>
          </w:tcPr>
          <w:p w14:paraId="4C018E09" w14:textId="77777777" w:rsidR="006168F9" w:rsidRPr="00DD3103" w:rsidRDefault="006168F9" w:rsidP="004267A2">
            <w:pPr>
              <w:rPr>
                <w:rFonts w:asciiTheme="minorHAnsi" w:hAnsiTheme="minorHAnsi" w:cstheme="minorHAnsi"/>
                <w:sz w:val="22"/>
              </w:rPr>
            </w:pPr>
            <w:r w:rsidRPr="00DD3103">
              <w:rPr>
                <w:rFonts w:asciiTheme="minorHAnsi" w:hAnsiTheme="minorHAnsi" w:cstheme="minorHAnsi"/>
                <w:sz w:val="22"/>
              </w:rPr>
              <w:t>Netherlands</w:t>
            </w:r>
          </w:p>
        </w:tc>
        <w:tc>
          <w:tcPr>
            <w:tcW w:w="6000" w:type="dxa"/>
          </w:tcPr>
          <w:p w14:paraId="72B2D851" w14:textId="5B4D63C3" w:rsidR="006168F9" w:rsidRPr="00DD3103" w:rsidRDefault="006168F9" w:rsidP="004267A2">
            <w:pPr>
              <w:rPr>
                <w:rFonts w:asciiTheme="minorHAnsi" w:hAnsiTheme="minorHAnsi" w:cstheme="minorHAnsi"/>
                <w:sz w:val="22"/>
              </w:rPr>
            </w:pPr>
            <w:r w:rsidRPr="00DD3103">
              <w:rPr>
                <w:rFonts w:asciiTheme="minorHAnsi" w:hAnsiTheme="minorHAnsi" w:cstheme="minorHAnsi"/>
                <w:sz w:val="22"/>
              </w:rPr>
              <w:t>Amsterdam ArenA*, Game On, Inmotio Object Tracking BV, Koninklijke KPN NV, TNO</w:t>
            </w:r>
          </w:p>
        </w:tc>
      </w:tr>
      <w:tr w:rsidR="006168F9" w14:paraId="3485F45B" w14:textId="77777777" w:rsidTr="004267A2">
        <w:trPr>
          <w:cnfStyle w:val="000000010000" w:firstRow="0" w:lastRow="0" w:firstColumn="0" w:lastColumn="0" w:oddVBand="0" w:evenVBand="0" w:oddHBand="0" w:evenHBand="1" w:firstRowFirstColumn="0" w:firstRowLastColumn="0" w:lastRowFirstColumn="0" w:lastRowLastColumn="0"/>
        </w:trPr>
        <w:tc>
          <w:tcPr>
            <w:tcW w:w="3000" w:type="dxa"/>
          </w:tcPr>
          <w:p w14:paraId="6C6817BC" w14:textId="77777777" w:rsidR="006168F9" w:rsidRPr="00DD3103" w:rsidRDefault="006168F9" w:rsidP="004267A2">
            <w:pPr>
              <w:rPr>
                <w:rFonts w:asciiTheme="minorHAnsi" w:hAnsiTheme="minorHAnsi" w:cstheme="minorHAnsi"/>
                <w:sz w:val="22"/>
              </w:rPr>
            </w:pPr>
            <w:r w:rsidRPr="00DD3103">
              <w:rPr>
                <w:rFonts w:asciiTheme="minorHAnsi" w:hAnsiTheme="minorHAnsi" w:cstheme="minorHAnsi"/>
                <w:sz w:val="22"/>
              </w:rPr>
              <w:t>Turkey</w:t>
            </w:r>
          </w:p>
        </w:tc>
        <w:tc>
          <w:tcPr>
            <w:tcW w:w="6000" w:type="dxa"/>
          </w:tcPr>
          <w:p w14:paraId="7063822D" w14:textId="25FA0FE7" w:rsidR="006168F9" w:rsidRPr="00DD3103" w:rsidRDefault="006168F9" w:rsidP="004267A2">
            <w:pPr>
              <w:rPr>
                <w:rFonts w:asciiTheme="minorHAnsi" w:hAnsiTheme="minorHAnsi" w:cstheme="minorHAnsi"/>
                <w:sz w:val="22"/>
              </w:rPr>
            </w:pPr>
            <w:r w:rsidRPr="00DD3103">
              <w:rPr>
                <w:rFonts w:asciiTheme="minorHAnsi" w:hAnsiTheme="minorHAnsi" w:cstheme="minorHAnsi"/>
                <w:sz w:val="22"/>
              </w:rPr>
              <w:t xml:space="preserve">Bor Software inc.*, DİA Yazilim San. ve Tic. A.Ş., KoçSistem, </w:t>
            </w:r>
          </w:p>
        </w:tc>
      </w:tr>
    </w:tbl>
    <w:p w14:paraId="11FC1237" w14:textId="77777777" w:rsidR="006168F9" w:rsidRPr="00232BFA" w:rsidRDefault="006168F9" w:rsidP="001B74BB">
      <w:pPr>
        <w:pStyle w:val="ITEABodyText"/>
      </w:pPr>
      <w:r w:rsidRPr="00232BFA">
        <w:br w:type="page"/>
      </w:r>
    </w:p>
    <w:p w14:paraId="0E538294" w14:textId="77777777" w:rsidR="006168F9" w:rsidRDefault="006168F9" w:rsidP="006168F9">
      <w:pPr>
        <w:pStyle w:val="ITEAHeadingTableOfContents"/>
        <w:rPr>
          <w:lang w:val="en-GB"/>
        </w:rPr>
      </w:pPr>
      <w:bookmarkStart w:id="12" w:name="_Toc389043586"/>
      <w:bookmarkStart w:id="13" w:name="_Toc389569496"/>
      <w:bookmarkStart w:id="14" w:name="_Toc421277863"/>
      <w:bookmarkStart w:id="15" w:name="_Toc442740290"/>
      <w:bookmarkStart w:id="16" w:name="_Toc527389958"/>
      <w:bookmarkStart w:id="17" w:name="_Toc396999121"/>
      <w:bookmarkStart w:id="18" w:name="_Toc397002645"/>
      <w:bookmarkStart w:id="19" w:name="_Toc397002679"/>
      <w:bookmarkStart w:id="20" w:name="_Toc397003062"/>
      <w:bookmarkStart w:id="21" w:name="_Toc397004130"/>
      <w:bookmarkStart w:id="22" w:name="_Toc397005048"/>
      <w:r w:rsidRPr="00232BFA">
        <w:rPr>
          <w:lang w:val="en-GB"/>
        </w:rPr>
        <w:lastRenderedPageBreak/>
        <w:t>Table of Contents</w:t>
      </w:r>
      <w:bookmarkEnd w:id="12"/>
      <w:bookmarkEnd w:id="13"/>
      <w:bookmarkEnd w:id="14"/>
      <w:bookmarkEnd w:id="15"/>
      <w:bookmarkEnd w:id="16"/>
    </w:p>
    <w:p w14:paraId="0EA63D95" w14:textId="49E9AF39" w:rsidR="00E0560B" w:rsidRDefault="006168F9">
      <w:pPr>
        <w:pStyle w:val="TOC1"/>
        <w:tabs>
          <w:tab w:val="right" w:leader="dot" w:pos="9060"/>
        </w:tabs>
        <w:rPr>
          <w:rFonts w:asciiTheme="minorHAnsi" w:eastAsiaTheme="minorEastAsia" w:hAnsiTheme="minorHAnsi" w:cstheme="minorBidi"/>
          <w:b w:val="0"/>
          <w:bCs w:val="0"/>
          <w:smallCaps w:val="0"/>
          <w:noProof/>
          <w:color w:val="auto"/>
          <w:spacing w:val="0"/>
          <w:sz w:val="22"/>
          <w:szCs w:val="22"/>
          <w:lang w:val="nl-NL"/>
        </w:rPr>
      </w:pPr>
      <w:r>
        <w:rPr>
          <w:lang w:eastAsia="en-US"/>
        </w:rPr>
        <w:fldChar w:fldCharType="begin"/>
      </w:r>
      <w:r>
        <w:rPr>
          <w:lang w:eastAsia="en-US"/>
        </w:rPr>
        <w:instrText xml:space="preserve"> TOC \o "1-1" \h \z \t "Heading 2;2;Heading 3;3;Heading 2 with numbering;2;Heading 3 with numbering;3;ITEA_Heading_0;1;ITEA_Heading_1;2;ITEA_Heading_2;3;ITEA_Heading_3;4;ITEA_Annex_Heading_1;2;ITEA_Heading_2_wo_num;3;ITEA_Heading_TableOfContents;2;ITEA_Heading_0-bis;2" </w:instrText>
      </w:r>
      <w:r>
        <w:rPr>
          <w:lang w:eastAsia="en-US"/>
        </w:rPr>
        <w:fldChar w:fldCharType="separate"/>
      </w:r>
      <w:hyperlink w:anchor="_Toc527389952" w:history="1">
        <w:r w:rsidR="00E0560B" w:rsidRPr="00F55657">
          <w:rPr>
            <w:rStyle w:val="Hyperlink"/>
            <w:rFonts w:eastAsiaTheme="majorEastAsia"/>
            <w:noProof/>
          </w:rPr>
          <w:t>Project key data</w:t>
        </w:r>
        <w:r w:rsidR="00E0560B">
          <w:rPr>
            <w:noProof/>
            <w:webHidden/>
          </w:rPr>
          <w:tab/>
        </w:r>
        <w:r w:rsidR="00E0560B">
          <w:rPr>
            <w:noProof/>
            <w:webHidden/>
          </w:rPr>
          <w:fldChar w:fldCharType="begin"/>
        </w:r>
        <w:r w:rsidR="00E0560B">
          <w:rPr>
            <w:noProof/>
            <w:webHidden/>
          </w:rPr>
          <w:instrText xml:space="preserve"> PAGEREF _Toc527389952 \h </w:instrText>
        </w:r>
        <w:r w:rsidR="00E0560B">
          <w:rPr>
            <w:noProof/>
            <w:webHidden/>
          </w:rPr>
        </w:r>
        <w:r w:rsidR="00E0560B">
          <w:rPr>
            <w:noProof/>
            <w:webHidden/>
          </w:rPr>
          <w:fldChar w:fldCharType="separate"/>
        </w:r>
        <w:r w:rsidR="00E0560B">
          <w:rPr>
            <w:noProof/>
            <w:webHidden/>
          </w:rPr>
          <w:t>2</w:t>
        </w:r>
        <w:r w:rsidR="00E0560B">
          <w:rPr>
            <w:noProof/>
            <w:webHidden/>
          </w:rPr>
          <w:fldChar w:fldCharType="end"/>
        </w:r>
      </w:hyperlink>
    </w:p>
    <w:p w14:paraId="1A952D89" w14:textId="20734997" w:rsidR="00E0560B" w:rsidRDefault="002F1CE7">
      <w:pPr>
        <w:pStyle w:val="TOC3"/>
        <w:rPr>
          <w:rFonts w:asciiTheme="minorHAnsi" w:eastAsiaTheme="minorEastAsia" w:hAnsiTheme="minorHAnsi" w:cstheme="minorBidi"/>
          <w:i w:val="0"/>
          <w:iCs w:val="0"/>
          <w:color w:val="auto"/>
          <w:spacing w:val="0"/>
          <w:sz w:val="22"/>
          <w:szCs w:val="22"/>
          <w:lang w:val="nl-NL"/>
        </w:rPr>
      </w:pPr>
      <w:hyperlink w:anchor="_Toc527389953" w:history="1">
        <w:r w:rsidR="00E0560B" w:rsidRPr="00F55657">
          <w:rPr>
            <w:rStyle w:val="Hyperlink"/>
            <w:rFonts w:eastAsiaTheme="majorEastAsia"/>
          </w:rPr>
          <w:t>ACRONYM and full-length title</w:t>
        </w:r>
        <w:r w:rsidR="00E0560B">
          <w:rPr>
            <w:webHidden/>
          </w:rPr>
          <w:tab/>
        </w:r>
        <w:r w:rsidR="00E0560B">
          <w:rPr>
            <w:webHidden/>
          </w:rPr>
          <w:fldChar w:fldCharType="begin"/>
        </w:r>
        <w:r w:rsidR="00E0560B">
          <w:rPr>
            <w:webHidden/>
          </w:rPr>
          <w:instrText xml:space="preserve"> PAGEREF _Toc527389953 \h </w:instrText>
        </w:r>
        <w:r w:rsidR="00E0560B">
          <w:rPr>
            <w:webHidden/>
          </w:rPr>
        </w:r>
        <w:r w:rsidR="00E0560B">
          <w:rPr>
            <w:webHidden/>
          </w:rPr>
          <w:fldChar w:fldCharType="separate"/>
        </w:r>
        <w:r w:rsidR="00E0560B">
          <w:rPr>
            <w:webHidden/>
          </w:rPr>
          <w:t>2</w:t>
        </w:r>
        <w:r w:rsidR="00E0560B">
          <w:rPr>
            <w:webHidden/>
          </w:rPr>
          <w:fldChar w:fldCharType="end"/>
        </w:r>
      </w:hyperlink>
    </w:p>
    <w:p w14:paraId="6800A148" w14:textId="027433CC" w:rsidR="00E0560B" w:rsidRDefault="002F1CE7">
      <w:pPr>
        <w:pStyle w:val="TOC3"/>
        <w:rPr>
          <w:rFonts w:asciiTheme="minorHAnsi" w:eastAsiaTheme="minorEastAsia" w:hAnsiTheme="minorHAnsi" w:cstheme="minorBidi"/>
          <w:i w:val="0"/>
          <w:iCs w:val="0"/>
          <w:color w:val="auto"/>
          <w:spacing w:val="0"/>
          <w:sz w:val="22"/>
          <w:szCs w:val="22"/>
          <w:lang w:val="nl-NL"/>
        </w:rPr>
      </w:pPr>
      <w:hyperlink w:anchor="_Toc527389954" w:history="1">
        <w:r w:rsidR="00E0560B" w:rsidRPr="00F55657">
          <w:rPr>
            <w:rStyle w:val="Hyperlink"/>
            <w:rFonts w:eastAsiaTheme="majorEastAsia"/>
          </w:rPr>
          <w:t>Description</w:t>
        </w:r>
        <w:r w:rsidR="00E0560B">
          <w:rPr>
            <w:webHidden/>
          </w:rPr>
          <w:tab/>
        </w:r>
        <w:r w:rsidR="00E0560B">
          <w:rPr>
            <w:webHidden/>
          </w:rPr>
          <w:fldChar w:fldCharType="begin"/>
        </w:r>
        <w:r w:rsidR="00E0560B">
          <w:rPr>
            <w:webHidden/>
          </w:rPr>
          <w:instrText xml:space="preserve"> PAGEREF _Toc527389954 \h </w:instrText>
        </w:r>
        <w:r w:rsidR="00E0560B">
          <w:rPr>
            <w:webHidden/>
          </w:rPr>
        </w:r>
        <w:r w:rsidR="00E0560B">
          <w:rPr>
            <w:webHidden/>
          </w:rPr>
          <w:fldChar w:fldCharType="separate"/>
        </w:r>
        <w:r w:rsidR="00E0560B">
          <w:rPr>
            <w:webHidden/>
          </w:rPr>
          <w:t>2</w:t>
        </w:r>
        <w:r w:rsidR="00E0560B">
          <w:rPr>
            <w:webHidden/>
          </w:rPr>
          <w:fldChar w:fldCharType="end"/>
        </w:r>
      </w:hyperlink>
    </w:p>
    <w:p w14:paraId="7B38300D" w14:textId="428BAA9B" w:rsidR="00E0560B" w:rsidRDefault="002F1CE7">
      <w:pPr>
        <w:pStyle w:val="TOC3"/>
        <w:rPr>
          <w:rFonts w:asciiTheme="minorHAnsi" w:eastAsiaTheme="minorEastAsia" w:hAnsiTheme="minorHAnsi" w:cstheme="minorBidi"/>
          <w:i w:val="0"/>
          <w:iCs w:val="0"/>
          <w:color w:val="auto"/>
          <w:spacing w:val="0"/>
          <w:sz w:val="22"/>
          <w:szCs w:val="22"/>
          <w:lang w:val="nl-NL"/>
        </w:rPr>
      </w:pPr>
      <w:hyperlink w:anchor="_Toc527389955" w:history="1">
        <w:r w:rsidR="00E0560B" w:rsidRPr="00F55657">
          <w:rPr>
            <w:rStyle w:val="Hyperlink"/>
            <w:rFonts w:eastAsiaTheme="majorEastAsia"/>
          </w:rPr>
          <w:t>Project duration &amp; size</w:t>
        </w:r>
        <w:r w:rsidR="00E0560B">
          <w:rPr>
            <w:webHidden/>
          </w:rPr>
          <w:tab/>
        </w:r>
        <w:r w:rsidR="00E0560B">
          <w:rPr>
            <w:webHidden/>
          </w:rPr>
          <w:fldChar w:fldCharType="begin"/>
        </w:r>
        <w:r w:rsidR="00E0560B">
          <w:rPr>
            <w:webHidden/>
          </w:rPr>
          <w:instrText xml:space="preserve"> PAGEREF _Toc527389955 \h </w:instrText>
        </w:r>
        <w:r w:rsidR="00E0560B">
          <w:rPr>
            <w:webHidden/>
          </w:rPr>
        </w:r>
        <w:r w:rsidR="00E0560B">
          <w:rPr>
            <w:webHidden/>
          </w:rPr>
          <w:fldChar w:fldCharType="separate"/>
        </w:r>
        <w:r w:rsidR="00E0560B">
          <w:rPr>
            <w:webHidden/>
          </w:rPr>
          <w:t>2</w:t>
        </w:r>
        <w:r w:rsidR="00E0560B">
          <w:rPr>
            <w:webHidden/>
          </w:rPr>
          <w:fldChar w:fldCharType="end"/>
        </w:r>
      </w:hyperlink>
    </w:p>
    <w:p w14:paraId="35986E51" w14:textId="15B72C89" w:rsidR="00E0560B" w:rsidRDefault="002F1CE7">
      <w:pPr>
        <w:pStyle w:val="TOC3"/>
        <w:rPr>
          <w:rFonts w:asciiTheme="minorHAnsi" w:eastAsiaTheme="minorEastAsia" w:hAnsiTheme="minorHAnsi" w:cstheme="minorBidi"/>
          <w:i w:val="0"/>
          <w:iCs w:val="0"/>
          <w:color w:val="auto"/>
          <w:spacing w:val="0"/>
          <w:sz w:val="22"/>
          <w:szCs w:val="22"/>
          <w:lang w:val="nl-NL"/>
        </w:rPr>
      </w:pPr>
      <w:hyperlink w:anchor="_Toc527389956" w:history="1">
        <w:r w:rsidR="00E0560B" w:rsidRPr="00F55657">
          <w:rPr>
            <w:rStyle w:val="Hyperlink"/>
            <w:rFonts w:eastAsiaTheme="majorEastAsia"/>
          </w:rPr>
          <w:t>Coordinator</w:t>
        </w:r>
        <w:r w:rsidR="00E0560B">
          <w:rPr>
            <w:webHidden/>
          </w:rPr>
          <w:tab/>
        </w:r>
        <w:r w:rsidR="00E0560B">
          <w:rPr>
            <w:webHidden/>
          </w:rPr>
          <w:fldChar w:fldCharType="begin"/>
        </w:r>
        <w:r w:rsidR="00E0560B">
          <w:rPr>
            <w:webHidden/>
          </w:rPr>
          <w:instrText xml:space="preserve"> PAGEREF _Toc527389956 \h </w:instrText>
        </w:r>
        <w:r w:rsidR="00E0560B">
          <w:rPr>
            <w:webHidden/>
          </w:rPr>
        </w:r>
        <w:r w:rsidR="00E0560B">
          <w:rPr>
            <w:webHidden/>
          </w:rPr>
          <w:fldChar w:fldCharType="separate"/>
        </w:r>
        <w:r w:rsidR="00E0560B">
          <w:rPr>
            <w:webHidden/>
          </w:rPr>
          <w:t>2</w:t>
        </w:r>
        <w:r w:rsidR="00E0560B">
          <w:rPr>
            <w:webHidden/>
          </w:rPr>
          <w:fldChar w:fldCharType="end"/>
        </w:r>
      </w:hyperlink>
    </w:p>
    <w:p w14:paraId="33CCDC30" w14:textId="5868A182" w:rsidR="00E0560B" w:rsidRDefault="002F1CE7">
      <w:pPr>
        <w:pStyle w:val="TOC3"/>
        <w:rPr>
          <w:rFonts w:asciiTheme="minorHAnsi" w:eastAsiaTheme="minorEastAsia" w:hAnsiTheme="minorHAnsi" w:cstheme="minorBidi"/>
          <w:i w:val="0"/>
          <w:iCs w:val="0"/>
          <w:color w:val="auto"/>
          <w:spacing w:val="0"/>
          <w:sz w:val="22"/>
          <w:szCs w:val="22"/>
          <w:lang w:val="nl-NL"/>
        </w:rPr>
      </w:pPr>
      <w:hyperlink w:anchor="_Toc527389957" w:history="1">
        <w:r w:rsidR="00E0560B" w:rsidRPr="00F55657">
          <w:rPr>
            <w:rStyle w:val="Hyperlink"/>
            <w:rFonts w:eastAsiaTheme="majorEastAsia"/>
          </w:rPr>
          <w:t>Consortium</w:t>
        </w:r>
        <w:r w:rsidR="00E0560B">
          <w:rPr>
            <w:webHidden/>
          </w:rPr>
          <w:tab/>
        </w:r>
        <w:r w:rsidR="00E0560B">
          <w:rPr>
            <w:webHidden/>
          </w:rPr>
          <w:fldChar w:fldCharType="begin"/>
        </w:r>
        <w:r w:rsidR="00E0560B">
          <w:rPr>
            <w:webHidden/>
          </w:rPr>
          <w:instrText xml:space="preserve"> PAGEREF _Toc527389957 \h </w:instrText>
        </w:r>
        <w:r w:rsidR="00E0560B">
          <w:rPr>
            <w:webHidden/>
          </w:rPr>
        </w:r>
        <w:r w:rsidR="00E0560B">
          <w:rPr>
            <w:webHidden/>
          </w:rPr>
          <w:fldChar w:fldCharType="separate"/>
        </w:r>
        <w:r w:rsidR="00E0560B">
          <w:rPr>
            <w:webHidden/>
          </w:rPr>
          <w:t>3</w:t>
        </w:r>
        <w:r w:rsidR="00E0560B">
          <w:rPr>
            <w:webHidden/>
          </w:rPr>
          <w:fldChar w:fldCharType="end"/>
        </w:r>
      </w:hyperlink>
    </w:p>
    <w:p w14:paraId="5527F135" w14:textId="6645D2B0" w:rsidR="00E0560B" w:rsidRDefault="002F1CE7">
      <w:pPr>
        <w:pStyle w:val="TOC2"/>
        <w:rPr>
          <w:rFonts w:asciiTheme="minorHAnsi" w:eastAsiaTheme="minorEastAsia" w:hAnsiTheme="minorHAnsi" w:cstheme="minorBidi"/>
          <w:smallCaps w:val="0"/>
          <w:color w:val="auto"/>
          <w:spacing w:val="0"/>
          <w:sz w:val="22"/>
          <w:szCs w:val="22"/>
          <w:lang w:val="nl-NL"/>
        </w:rPr>
      </w:pPr>
      <w:hyperlink w:anchor="_Toc527389958" w:history="1">
        <w:r w:rsidR="00E0560B" w:rsidRPr="00F55657">
          <w:rPr>
            <w:rStyle w:val="Hyperlink"/>
            <w:rFonts w:eastAsiaTheme="majorEastAsia"/>
          </w:rPr>
          <w:t>Table of Contents</w:t>
        </w:r>
        <w:r w:rsidR="00E0560B">
          <w:rPr>
            <w:webHidden/>
          </w:rPr>
          <w:tab/>
        </w:r>
        <w:r w:rsidR="00E0560B">
          <w:rPr>
            <w:webHidden/>
          </w:rPr>
          <w:fldChar w:fldCharType="begin"/>
        </w:r>
        <w:r w:rsidR="00E0560B">
          <w:rPr>
            <w:webHidden/>
          </w:rPr>
          <w:instrText xml:space="preserve"> PAGEREF _Toc527389958 \h </w:instrText>
        </w:r>
        <w:r w:rsidR="00E0560B">
          <w:rPr>
            <w:webHidden/>
          </w:rPr>
        </w:r>
        <w:r w:rsidR="00E0560B">
          <w:rPr>
            <w:webHidden/>
          </w:rPr>
          <w:fldChar w:fldCharType="separate"/>
        </w:r>
        <w:r w:rsidR="00E0560B">
          <w:rPr>
            <w:webHidden/>
          </w:rPr>
          <w:t>4</w:t>
        </w:r>
        <w:r w:rsidR="00E0560B">
          <w:rPr>
            <w:webHidden/>
          </w:rPr>
          <w:fldChar w:fldCharType="end"/>
        </w:r>
      </w:hyperlink>
    </w:p>
    <w:p w14:paraId="785D5AF0" w14:textId="61A4A95E" w:rsidR="00E0560B" w:rsidRDefault="002F1CE7">
      <w:pPr>
        <w:pStyle w:val="TOC1"/>
        <w:tabs>
          <w:tab w:val="right" w:leader="dot" w:pos="9060"/>
        </w:tabs>
        <w:rPr>
          <w:rFonts w:asciiTheme="minorHAnsi" w:eastAsiaTheme="minorEastAsia" w:hAnsiTheme="minorHAnsi" w:cstheme="minorBidi"/>
          <w:b w:val="0"/>
          <w:bCs w:val="0"/>
          <w:smallCaps w:val="0"/>
          <w:noProof/>
          <w:color w:val="auto"/>
          <w:spacing w:val="0"/>
          <w:sz w:val="22"/>
          <w:szCs w:val="22"/>
          <w:lang w:val="nl-NL"/>
        </w:rPr>
      </w:pPr>
      <w:hyperlink w:anchor="_Toc527389959" w:history="1">
        <w:r w:rsidR="00E0560B" w:rsidRPr="00F55657">
          <w:rPr>
            <w:rStyle w:val="Hyperlink"/>
            <w:rFonts w:eastAsiaTheme="majorEastAsia"/>
            <w:noProof/>
          </w:rPr>
          <w:t>List of Figures</w:t>
        </w:r>
        <w:r w:rsidR="00E0560B">
          <w:rPr>
            <w:noProof/>
            <w:webHidden/>
          </w:rPr>
          <w:tab/>
        </w:r>
        <w:r w:rsidR="00E0560B">
          <w:rPr>
            <w:noProof/>
            <w:webHidden/>
          </w:rPr>
          <w:fldChar w:fldCharType="begin"/>
        </w:r>
        <w:r w:rsidR="00E0560B">
          <w:rPr>
            <w:noProof/>
            <w:webHidden/>
          </w:rPr>
          <w:instrText xml:space="preserve"> PAGEREF _Toc527389959 \h </w:instrText>
        </w:r>
        <w:r w:rsidR="00E0560B">
          <w:rPr>
            <w:noProof/>
            <w:webHidden/>
          </w:rPr>
        </w:r>
        <w:r w:rsidR="00E0560B">
          <w:rPr>
            <w:noProof/>
            <w:webHidden/>
          </w:rPr>
          <w:fldChar w:fldCharType="separate"/>
        </w:r>
        <w:r w:rsidR="00E0560B">
          <w:rPr>
            <w:noProof/>
            <w:webHidden/>
          </w:rPr>
          <w:t>5</w:t>
        </w:r>
        <w:r w:rsidR="00E0560B">
          <w:rPr>
            <w:noProof/>
            <w:webHidden/>
          </w:rPr>
          <w:fldChar w:fldCharType="end"/>
        </w:r>
      </w:hyperlink>
    </w:p>
    <w:p w14:paraId="30769D7A" w14:textId="544D2C77" w:rsidR="00E0560B" w:rsidRDefault="002F1CE7">
      <w:pPr>
        <w:pStyle w:val="TOC1"/>
        <w:tabs>
          <w:tab w:val="right" w:leader="dot" w:pos="9060"/>
        </w:tabs>
        <w:rPr>
          <w:rFonts w:asciiTheme="minorHAnsi" w:eastAsiaTheme="minorEastAsia" w:hAnsiTheme="minorHAnsi" w:cstheme="minorBidi"/>
          <w:b w:val="0"/>
          <w:bCs w:val="0"/>
          <w:smallCaps w:val="0"/>
          <w:noProof/>
          <w:color w:val="auto"/>
          <w:spacing w:val="0"/>
          <w:sz w:val="22"/>
          <w:szCs w:val="22"/>
          <w:lang w:val="nl-NL"/>
        </w:rPr>
      </w:pPr>
      <w:hyperlink w:anchor="_Toc527389960" w:history="1">
        <w:r w:rsidR="00E0560B" w:rsidRPr="00F55657">
          <w:rPr>
            <w:rStyle w:val="Hyperlink"/>
            <w:rFonts w:eastAsiaTheme="majorEastAsia"/>
            <w:noProof/>
          </w:rPr>
          <w:t>Project acronyms</w:t>
        </w:r>
        <w:r w:rsidR="00E0560B">
          <w:rPr>
            <w:noProof/>
            <w:webHidden/>
          </w:rPr>
          <w:tab/>
        </w:r>
        <w:r w:rsidR="00E0560B">
          <w:rPr>
            <w:noProof/>
            <w:webHidden/>
          </w:rPr>
          <w:fldChar w:fldCharType="begin"/>
        </w:r>
        <w:r w:rsidR="00E0560B">
          <w:rPr>
            <w:noProof/>
            <w:webHidden/>
          </w:rPr>
          <w:instrText xml:space="preserve"> PAGEREF _Toc527389960 \h </w:instrText>
        </w:r>
        <w:r w:rsidR="00E0560B">
          <w:rPr>
            <w:noProof/>
            <w:webHidden/>
          </w:rPr>
        </w:r>
        <w:r w:rsidR="00E0560B">
          <w:rPr>
            <w:noProof/>
            <w:webHidden/>
          </w:rPr>
          <w:fldChar w:fldCharType="separate"/>
        </w:r>
        <w:r w:rsidR="00E0560B">
          <w:rPr>
            <w:noProof/>
            <w:webHidden/>
          </w:rPr>
          <w:t>6</w:t>
        </w:r>
        <w:r w:rsidR="00E0560B">
          <w:rPr>
            <w:noProof/>
            <w:webHidden/>
          </w:rPr>
          <w:fldChar w:fldCharType="end"/>
        </w:r>
      </w:hyperlink>
    </w:p>
    <w:p w14:paraId="51842790" w14:textId="769A90DD" w:rsidR="00E0560B" w:rsidRDefault="002F1CE7">
      <w:pPr>
        <w:pStyle w:val="TOC2"/>
        <w:rPr>
          <w:rFonts w:asciiTheme="minorHAnsi" w:eastAsiaTheme="minorEastAsia" w:hAnsiTheme="minorHAnsi" w:cstheme="minorBidi"/>
          <w:smallCaps w:val="0"/>
          <w:color w:val="auto"/>
          <w:spacing w:val="0"/>
          <w:sz w:val="22"/>
          <w:szCs w:val="22"/>
          <w:lang w:val="nl-NL"/>
        </w:rPr>
      </w:pPr>
      <w:hyperlink w:anchor="_Toc527389961" w:history="1">
        <w:r w:rsidR="00E0560B" w:rsidRPr="00F55657">
          <w:rPr>
            <w:rStyle w:val="Hyperlink"/>
            <w:rFonts w:eastAsiaTheme="majorEastAsia"/>
          </w:rPr>
          <w:t>1.</w:t>
        </w:r>
        <w:r w:rsidR="00E0560B">
          <w:rPr>
            <w:rFonts w:asciiTheme="minorHAnsi" w:eastAsiaTheme="minorEastAsia" w:hAnsiTheme="minorHAnsi" w:cstheme="minorBidi"/>
            <w:smallCaps w:val="0"/>
            <w:color w:val="auto"/>
            <w:spacing w:val="0"/>
            <w:sz w:val="22"/>
            <w:szCs w:val="22"/>
            <w:lang w:val="nl-NL"/>
          </w:rPr>
          <w:tab/>
        </w:r>
        <w:r w:rsidR="00E0560B" w:rsidRPr="00F55657">
          <w:rPr>
            <w:rStyle w:val="Hyperlink"/>
            <w:rFonts w:eastAsiaTheme="majorEastAsia"/>
          </w:rPr>
          <w:t>Introduction</w:t>
        </w:r>
        <w:r w:rsidR="00E0560B">
          <w:rPr>
            <w:webHidden/>
          </w:rPr>
          <w:tab/>
        </w:r>
        <w:r w:rsidR="00E0560B">
          <w:rPr>
            <w:webHidden/>
          </w:rPr>
          <w:fldChar w:fldCharType="begin"/>
        </w:r>
        <w:r w:rsidR="00E0560B">
          <w:rPr>
            <w:webHidden/>
          </w:rPr>
          <w:instrText xml:space="preserve"> PAGEREF _Toc527389961 \h </w:instrText>
        </w:r>
        <w:r w:rsidR="00E0560B">
          <w:rPr>
            <w:webHidden/>
          </w:rPr>
        </w:r>
        <w:r w:rsidR="00E0560B">
          <w:rPr>
            <w:webHidden/>
          </w:rPr>
          <w:fldChar w:fldCharType="separate"/>
        </w:r>
        <w:r w:rsidR="00E0560B">
          <w:rPr>
            <w:webHidden/>
          </w:rPr>
          <w:t>7</w:t>
        </w:r>
        <w:r w:rsidR="00E0560B">
          <w:rPr>
            <w:webHidden/>
          </w:rPr>
          <w:fldChar w:fldCharType="end"/>
        </w:r>
      </w:hyperlink>
    </w:p>
    <w:p w14:paraId="55EE9BC6" w14:textId="76268367" w:rsidR="00E0560B" w:rsidRDefault="002F1CE7">
      <w:pPr>
        <w:pStyle w:val="TOC2"/>
        <w:rPr>
          <w:rFonts w:asciiTheme="minorHAnsi" w:eastAsiaTheme="minorEastAsia" w:hAnsiTheme="minorHAnsi" w:cstheme="minorBidi"/>
          <w:smallCaps w:val="0"/>
          <w:color w:val="auto"/>
          <w:spacing w:val="0"/>
          <w:sz w:val="22"/>
          <w:szCs w:val="22"/>
          <w:lang w:val="nl-NL"/>
        </w:rPr>
      </w:pPr>
      <w:hyperlink w:anchor="_Toc527389962" w:history="1">
        <w:r w:rsidR="00E0560B" w:rsidRPr="00F55657">
          <w:rPr>
            <w:rStyle w:val="Hyperlink"/>
            <w:rFonts w:eastAsiaTheme="majorEastAsia"/>
          </w:rPr>
          <w:t>2.</w:t>
        </w:r>
        <w:r w:rsidR="00E0560B">
          <w:rPr>
            <w:rFonts w:asciiTheme="minorHAnsi" w:eastAsiaTheme="minorEastAsia" w:hAnsiTheme="minorHAnsi" w:cstheme="minorBidi"/>
            <w:smallCaps w:val="0"/>
            <w:color w:val="auto"/>
            <w:spacing w:val="0"/>
            <w:sz w:val="22"/>
            <w:szCs w:val="22"/>
            <w:lang w:val="nl-NL"/>
          </w:rPr>
          <w:tab/>
        </w:r>
        <w:r w:rsidR="00E0560B" w:rsidRPr="00F55657">
          <w:rPr>
            <w:rStyle w:val="Hyperlink"/>
            <w:rFonts w:eastAsiaTheme="majorEastAsia"/>
          </w:rPr>
          <w:t>Use Case Description</w:t>
        </w:r>
        <w:r w:rsidR="00E0560B">
          <w:rPr>
            <w:webHidden/>
          </w:rPr>
          <w:tab/>
        </w:r>
        <w:r w:rsidR="00E0560B">
          <w:rPr>
            <w:webHidden/>
          </w:rPr>
          <w:fldChar w:fldCharType="begin"/>
        </w:r>
        <w:r w:rsidR="00E0560B">
          <w:rPr>
            <w:webHidden/>
          </w:rPr>
          <w:instrText xml:space="preserve"> PAGEREF _Toc527389962 \h </w:instrText>
        </w:r>
        <w:r w:rsidR="00E0560B">
          <w:rPr>
            <w:webHidden/>
          </w:rPr>
        </w:r>
        <w:r w:rsidR="00E0560B">
          <w:rPr>
            <w:webHidden/>
          </w:rPr>
          <w:fldChar w:fldCharType="separate"/>
        </w:r>
        <w:r w:rsidR="00E0560B">
          <w:rPr>
            <w:webHidden/>
          </w:rPr>
          <w:t>8</w:t>
        </w:r>
        <w:r w:rsidR="00E0560B">
          <w:rPr>
            <w:webHidden/>
          </w:rPr>
          <w:fldChar w:fldCharType="end"/>
        </w:r>
      </w:hyperlink>
    </w:p>
    <w:p w14:paraId="3DDADA50" w14:textId="0C698D8D" w:rsidR="00E0560B" w:rsidRDefault="002F1CE7">
      <w:pPr>
        <w:pStyle w:val="TOC3"/>
        <w:rPr>
          <w:rFonts w:asciiTheme="minorHAnsi" w:eastAsiaTheme="minorEastAsia" w:hAnsiTheme="minorHAnsi" w:cstheme="minorBidi"/>
          <w:i w:val="0"/>
          <w:iCs w:val="0"/>
          <w:color w:val="auto"/>
          <w:spacing w:val="0"/>
          <w:sz w:val="22"/>
          <w:szCs w:val="22"/>
          <w:lang w:val="nl-NL"/>
        </w:rPr>
      </w:pPr>
      <w:hyperlink w:anchor="_Toc527389963" w:history="1">
        <w:r w:rsidR="00E0560B" w:rsidRPr="00F55657">
          <w:rPr>
            <w:rStyle w:val="Hyperlink"/>
            <w:rFonts w:eastAsiaTheme="majorEastAsia"/>
          </w:rPr>
          <w:t>2.1.</w:t>
        </w:r>
        <w:r w:rsidR="00E0560B">
          <w:rPr>
            <w:rFonts w:asciiTheme="minorHAnsi" w:eastAsiaTheme="minorEastAsia" w:hAnsiTheme="minorHAnsi" w:cstheme="minorBidi"/>
            <w:i w:val="0"/>
            <w:iCs w:val="0"/>
            <w:color w:val="auto"/>
            <w:spacing w:val="0"/>
            <w:sz w:val="22"/>
            <w:szCs w:val="22"/>
            <w:lang w:val="nl-NL"/>
          </w:rPr>
          <w:tab/>
        </w:r>
        <w:r w:rsidR="00E0560B" w:rsidRPr="00F55657">
          <w:rPr>
            <w:rStyle w:val="Hyperlink"/>
            <w:rFonts w:eastAsiaTheme="majorEastAsia"/>
          </w:rPr>
          <w:t>Overall scenario description</w:t>
        </w:r>
        <w:r w:rsidR="00E0560B">
          <w:rPr>
            <w:webHidden/>
          </w:rPr>
          <w:tab/>
        </w:r>
        <w:r w:rsidR="00E0560B">
          <w:rPr>
            <w:webHidden/>
          </w:rPr>
          <w:fldChar w:fldCharType="begin"/>
        </w:r>
        <w:r w:rsidR="00E0560B">
          <w:rPr>
            <w:webHidden/>
          </w:rPr>
          <w:instrText xml:space="preserve"> PAGEREF _Toc527389963 \h </w:instrText>
        </w:r>
        <w:r w:rsidR="00E0560B">
          <w:rPr>
            <w:webHidden/>
          </w:rPr>
        </w:r>
        <w:r w:rsidR="00E0560B">
          <w:rPr>
            <w:webHidden/>
          </w:rPr>
          <w:fldChar w:fldCharType="separate"/>
        </w:r>
        <w:r w:rsidR="00E0560B">
          <w:rPr>
            <w:webHidden/>
          </w:rPr>
          <w:t>8</w:t>
        </w:r>
        <w:r w:rsidR="00E0560B">
          <w:rPr>
            <w:webHidden/>
          </w:rPr>
          <w:fldChar w:fldCharType="end"/>
        </w:r>
      </w:hyperlink>
    </w:p>
    <w:p w14:paraId="0FF611AC" w14:textId="61B99785" w:rsidR="00E0560B" w:rsidRDefault="002F1CE7">
      <w:pPr>
        <w:pStyle w:val="TOC3"/>
        <w:rPr>
          <w:rFonts w:asciiTheme="minorHAnsi" w:eastAsiaTheme="minorEastAsia" w:hAnsiTheme="minorHAnsi" w:cstheme="minorBidi"/>
          <w:i w:val="0"/>
          <w:iCs w:val="0"/>
          <w:color w:val="auto"/>
          <w:spacing w:val="0"/>
          <w:sz w:val="22"/>
          <w:szCs w:val="22"/>
          <w:lang w:val="nl-NL"/>
        </w:rPr>
      </w:pPr>
      <w:hyperlink w:anchor="_Toc527389964" w:history="1">
        <w:r w:rsidR="00E0560B" w:rsidRPr="00F55657">
          <w:rPr>
            <w:rStyle w:val="Hyperlink"/>
            <w:rFonts w:eastAsiaTheme="majorEastAsia"/>
          </w:rPr>
          <w:t>2.2.</w:t>
        </w:r>
        <w:r w:rsidR="00E0560B">
          <w:rPr>
            <w:rFonts w:asciiTheme="minorHAnsi" w:eastAsiaTheme="minorEastAsia" w:hAnsiTheme="minorHAnsi" w:cstheme="minorBidi"/>
            <w:i w:val="0"/>
            <w:iCs w:val="0"/>
            <w:color w:val="auto"/>
            <w:spacing w:val="0"/>
            <w:sz w:val="22"/>
            <w:szCs w:val="22"/>
            <w:lang w:val="nl-NL"/>
          </w:rPr>
          <w:tab/>
        </w:r>
        <w:r w:rsidR="00E0560B" w:rsidRPr="00F55657">
          <w:rPr>
            <w:rStyle w:val="Hyperlink"/>
            <w:rFonts w:eastAsiaTheme="majorEastAsia"/>
          </w:rPr>
          <w:t>Experience for fans in the venue</w:t>
        </w:r>
        <w:r w:rsidR="00E0560B">
          <w:rPr>
            <w:webHidden/>
          </w:rPr>
          <w:tab/>
        </w:r>
        <w:r w:rsidR="00E0560B">
          <w:rPr>
            <w:webHidden/>
          </w:rPr>
          <w:fldChar w:fldCharType="begin"/>
        </w:r>
        <w:r w:rsidR="00E0560B">
          <w:rPr>
            <w:webHidden/>
          </w:rPr>
          <w:instrText xml:space="preserve"> PAGEREF _Toc527389964 \h </w:instrText>
        </w:r>
        <w:r w:rsidR="00E0560B">
          <w:rPr>
            <w:webHidden/>
          </w:rPr>
        </w:r>
        <w:r w:rsidR="00E0560B">
          <w:rPr>
            <w:webHidden/>
          </w:rPr>
          <w:fldChar w:fldCharType="separate"/>
        </w:r>
        <w:r w:rsidR="00E0560B">
          <w:rPr>
            <w:webHidden/>
          </w:rPr>
          <w:t>8</w:t>
        </w:r>
        <w:r w:rsidR="00E0560B">
          <w:rPr>
            <w:webHidden/>
          </w:rPr>
          <w:fldChar w:fldCharType="end"/>
        </w:r>
      </w:hyperlink>
    </w:p>
    <w:p w14:paraId="6E10A875" w14:textId="3A563923" w:rsidR="00E0560B" w:rsidRDefault="002F1CE7">
      <w:pPr>
        <w:pStyle w:val="TOC3"/>
        <w:rPr>
          <w:rFonts w:asciiTheme="minorHAnsi" w:eastAsiaTheme="minorEastAsia" w:hAnsiTheme="minorHAnsi" w:cstheme="minorBidi"/>
          <w:i w:val="0"/>
          <w:iCs w:val="0"/>
          <w:color w:val="auto"/>
          <w:spacing w:val="0"/>
          <w:sz w:val="22"/>
          <w:szCs w:val="22"/>
          <w:lang w:val="nl-NL"/>
        </w:rPr>
      </w:pPr>
      <w:hyperlink w:anchor="_Toc527389965" w:history="1">
        <w:r w:rsidR="00E0560B" w:rsidRPr="00F55657">
          <w:rPr>
            <w:rStyle w:val="Hyperlink"/>
            <w:rFonts w:eastAsiaTheme="majorEastAsia"/>
          </w:rPr>
          <w:t>2.3.</w:t>
        </w:r>
        <w:r w:rsidR="00E0560B">
          <w:rPr>
            <w:rFonts w:asciiTheme="minorHAnsi" w:eastAsiaTheme="minorEastAsia" w:hAnsiTheme="minorHAnsi" w:cstheme="minorBidi"/>
            <w:i w:val="0"/>
            <w:iCs w:val="0"/>
            <w:color w:val="auto"/>
            <w:spacing w:val="0"/>
            <w:sz w:val="22"/>
            <w:szCs w:val="22"/>
            <w:lang w:val="nl-NL"/>
          </w:rPr>
          <w:tab/>
        </w:r>
        <w:r w:rsidR="00E0560B" w:rsidRPr="00F55657">
          <w:rPr>
            <w:rStyle w:val="Hyperlink"/>
            <w:rFonts w:eastAsiaTheme="majorEastAsia"/>
          </w:rPr>
          <w:t>Experience for fans at remote locations</w:t>
        </w:r>
        <w:r w:rsidR="00E0560B">
          <w:rPr>
            <w:webHidden/>
          </w:rPr>
          <w:tab/>
        </w:r>
        <w:r w:rsidR="00E0560B">
          <w:rPr>
            <w:webHidden/>
          </w:rPr>
          <w:fldChar w:fldCharType="begin"/>
        </w:r>
        <w:r w:rsidR="00E0560B">
          <w:rPr>
            <w:webHidden/>
          </w:rPr>
          <w:instrText xml:space="preserve"> PAGEREF _Toc527389965 \h </w:instrText>
        </w:r>
        <w:r w:rsidR="00E0560B">
          <w:rPr>
            <w:webHidden/>
          </w:rPr>
        </w:r>
        <w:r w:rsidR="00E0560B">
          <w:rPr>
            <w:webHidden/>
          </w:rPr>
          <w:fldChar w:fldCharType="separate"/>
        </w:r>
        <w:r w:rsidR="00E0560B">
          <w:rPr>
            <w:webHidden/>
          </w:rPr>
          <w:t>12</w:t>
        </w:r>
        <w:r w:rsidR="00E0560B">
          <w:rPr>
            <w:webHidden/>
          </w:rPr>
          <w:fldChar w:fldCharType="end"/>
        </w:r>
      </w:hyperlink>
    </w:p>
    <w:p w14:paraId="101B7A75" w14:textId="581C0C4A" w:rsidR="00E0560B" w:rsidRDefault="002F1CE7">
      <w:pPr>
        <w:pStyle w:val="TOC2"/>
        <w:rPr>
          <w:rFonts w:asciiTheme="minorHAnsi" w:eastAsiaTheme="minorEastAsia" w:hAnsiTheme="minorHAnsi" w:cstheme="minorBidi"/>
          <w:smallCaps w:val="0"/>
          <w:color w:val="auto"/>
          <w:spacing w:val="0"/>
          <w:sz w:val="22"/>
          <w:szCs w:val="22"/>
          <w:lang w:val="nl-NL"/>
        </w:rPr>
      </w:pPr>
      <w:hyperlink w:anchor="_Toc527389966" w:history="1">
        <w:r w:rsidR="00E0560B" w:rsidRPr="00F55657">
          <w:rPr>
            <w:rStyle w:val="Hyperlink"/>
            <w:rFonts w:eastAsiaTheme="majorEastAsia"/>
          </w:rPr>
          <w:t>3.</w:t>
        </w:r>
        <w:r w:rsidR="00E0560B">
          <w:rPr>
            <w:rFonts w:asciiTheme="minorHAnsi" w:eastAsiaTheme="minorEastAsia" w:hAnsiTheme="minorHAnsi" w:cstheme="minorBidi"/>
            <w:smallCaps w:val="0"/>
            <w:color w:val="auto"/>
            <w:spacing w:val="0"/>
            <w:sz w:val="22"/>
            <w:szCs w:val="22"/>
            <w:lang w:val="nl-NL"/>
          </w:rPr>
          <w:tab/>
        </w:r>
        <w:r w:rsidR="00E0560B" w:rsidRPr="00F55657">
          <w:rPr>
            <w:rStyle w:val="Hyperlink"/>
            <w:rFonts w:eastAsiaTheme="majorEastAsia"/>
          </w:rPr>
          <w:t>User Requirements</w:t>
        </w:r>
        <w:r w:rsidR="00E0560B">
          <w:rPr>
            <w:webHidden/>
          </w:rPr>
          <w:tab/>
        </w:r>
        <w:r w:rsidR="00E0560B">
          <w:rPr>
            <w:webHidden/>
          </w:rPr>
          <w:fldChar w:fldCharType="begin"/>
        </w:r>
        <w:r w:rsidR="00E0560B">
          <w:rPr>
            <w:webHidden/>
          </w:rPr>
          <w:instrText xml:space="preserve"> PAGEREF _Toc527389966 \h </w:instrText>
        </w:r>
        <w:r w:rsidR="00E0560B">
          <w:rPr>
            <w:webHidden/>
          </w:rPr>
        </w:r>
        <w:r w:rsidR="00E0560B">
          <w:rPr>
            <w:webHidden/>
          </w:rPr>
          <w:fldChar w:fldCharType="separate"/>
        </w:r>
        <w:r w:rsidR="00E0560B">
          <w:rPr>
            <w:webHidden/>
          </w:rPr>
          <w:t>16</w:t>
        </w:r>
        <w:r w:rsidR="00E0560B">
          <w:rPr>
            <w:webHidden/>
          </w:rPr>
          <w:fldChar w:fldCharType="end"/>
        </w:r>
      </w:hyperlink>
    </w:p>
    <w:p w14:paraId="093587FD" w14:textId="7F2160BB" w:rsidR="00E0560B" w:rsidRDefault="002F1CE7">
      <w:pPr>
        <w:pStyle w:val="TOC3"/>
        <w:rPr>
          <w:rFonts w:asciiTheme="minorHAnsi" w:eastAsiaTheme="minorEastAsia" w:hAnsiTheme="minorHAnsi" w:cstheme="minorBidi"/>
          <w:i w:val="0"/>
          <w:iCs w:val="0"/>
          <w:color w:val="auto"/>
          <w:spacing w:val="0"/>
          <w:sz w:val="22"/>
          <w:szCs w:val="22"/>
          <w:lang w:val="nl-NL"/>
        </w:rPr>
      </w:pPr>
      <w:hyperlink w:anchor="_Toc527389967" w:history="1">
        <w:r w:rsidR="00E0560B" w:rsidRPr="00F55657">
          <w:rPr>
            <w:rStyle w:val="Hyperlink"/>
            <w:rFonts w:eastAsiaTheme="majorEastAsia"/>
          </w:rPr>
          <w:t>3.1.</w:t>
        </w:r>
        <w:r w:rsidR="00E0560B">
          <w:rPr>
            <w:rFonts w:asciiTheme="minorHAnsi" w:eastAsiaTheme="minorEastAsia" w:hAnsiTheme="minorHAnsi" w:cstheme="minorBidi"/>
            <w:i w:val="0"/>
            <w:iCs w:val="0"/>
            <w:color w:val="auto"/>
            <w:spacing w:val="0"/>
            <w:sz w:val="22"/>
            <w:szCs w:val="22"/>
            <w:lang w:val="nl-NL"/>
          </w:rPr>
          <w:tab/>
        </w:r>
        <w:r w:rsidR="00E0560B" w:rsidRPr="00F55657">
          <w:rPr>
            <w:rStyle w:val="Hyperlink"/>
            <w:rFonts w:eastAsiaTheme="majorEastAsia"/>
          </w:rPr>
          <w:t>Requirements for fans at venue</w:t>
        </w:r>
        <w:r w:rsidR="00E0560B">
          <w:rPr>
            <w:webHidden/>
          </w:rPr>
          <w:tab/>
        </w:r>
        <w:r w:rsidR="00E0560B">
          <w:rPr>
            <w:webHidden/>
          </w:rPr>
          <w:fldChar w:fldCharType="begin"/>
        </w:r>
        <w:r w:rsidR="00E0560B">
          <w:rPr>
            <w:webHidden/>
          </w:rPr>
          <w:instrText xml:space="preserve"> PAGEREF _Toc527389967 \h </w:instrText>
        </w:r>
        <w:r w:rsidR="00E0560B">
          <w:rPr>
            <w:webHidden/>
          </w:rPr>
        </w:r>
        <w:r w:rsidR="00E0560B">
          <w:rPr>
            <w:webHidden/>
          </w:rPr>
          <w:fldChar w:fldCharType="separate"/>
        </w:r>
        <w:r w:rsidR="00E0560B">
          <w:rPr>
            <w:webHidden/>
          </w:rPr>
          <w:t>16</w:t>
        </w:r>
        <w:r w:rsidR="00E0560B">
          <w:rPr>
            <w:webHidden/>
          </w:rPr>
          <w:fldChar w:fldCharType="end"/>
        </w:r>
      </w:hyperlink>
    </w:p>
    <w:p w14:paraId="65AEB233" w14:textId="1CED436A" w:rsidR="00E0560B" w:rsidRDefault="002F1CE7">
      <w:pPr>
        <w:pStyle w:val="TOC3"/>
        <w:rPr>
          <w:rFonts w:asciiTheme="minorHAnsi" w:eastAsiaTheme="minorEastAsia" w:hAnsiTheme="minorHAnsi" w:cstheme="minorBidi"/>
          <w:i w:val="0"/>
          <w:iCs w:val="0"/>
          <w:color w:val="auto"/>
          <w:spacing w:val="0"/>
          <w:sz w:val="22"/>
          <w:szCs w:val="22"/>
          <w:lang w:val="nl-NL"/>
        </w:rPr>
      </w:pPr>
      <w:hyperlink w:anchor="_Toc527389968" w:history="1">
        <w:r w:rsidR="00E0560B" w:rsidRPr="00F55657">
          <w:rPr>
            <w:rStyle w:val="Hyperlink"/>
            <w:rFonts w:eastAsiaTheme="majorEastAsia"/>
          </w:rPr>
          <w:t>3.2.</w:t>
        </w:r>
        <w:r w:rsidR="00E0560B">
          <w:rPr>
            <w:rFonts w:asciiTheme="minorHAnsi" w:eastAsiaTheme="minorEastAsia" w:hAnsiTheme="minorHAnsi" w:cstheme="minorBidi"/>
            <w:i w:val="0"/>
            <w:iCs w:val="0"/>
            <w:color w:val="auto"/>
            <w:spacing w:val="0"/>
            <w:sz w:val="22"/>
            <w:szCs w:val="22"/>
            <w:lang w:val="nl-NL"/>
          </w:rPr>
          <w:tab/>
        </w:r>
        <w:r w:rsidR="00E0560B" w:rsidRPr="00F55657">
          <w:rPr>
            <w:rStyle w:val="Hyperlink"/>
            <w:rFonts w:eastAsiaTheme="majorEastAsia"/>
          </w:rPr>
          <w:t>Requirements for fans at remote location</w:t>
        </w:r>
        <w:r w:rsidR="00E0560B">
          <w:rPr>
            <w:webHidden/>
          </w:rPr>
          <w:tab/>
        </w:r>
        <w:r w:rsidR="00E0560B">
          <w:rPr>
            <w:webHidden/>
          </w:rPr>
          <w:fldChar w:fldCharType="begin"/>
        </w:r>
        <w:r w:rsidR="00E0560B">
          <w:rPr>
            <w:webHidden/>
          </w:rPr>
          <w:instrText xml:space="preserve"> PAGEREF _Toc527389968 \h </w:instrText>
        </w:r>
        <w:r w:rsidR="00E0560B">
          <w:rPr>
            <w:webHidden/>
          </w:rPr>
        </w:r>
        <w:r w:rsidR="00E0560B">
          <w:rPr>
            <w:webHidden/>
          </w:rPr>
          <w:fldChar w:fldCharType="separate"/>
        </w:r>
        <w:r w:rsidR="00E0560B">
          <w:rPr>
            <w:webHidden/>
          </w:rPr>
          <w:t>17</w:t>
        </w:r>
        <w:r w:rsidR="00E0560B">
          <w:rPr>
            <w:webHidden/>
          </w:rPr>
          <w:fldChar w:fldCharType="end"/>
        </w:r>
      </w:hyperlink>
    </w:p>
    <w:p w14:paraId="79F73EB1" w14:textId="0F3F836A" w:rsidR="00E0560B" w:rsidRDefault="002F1CE7">
      <w:pPr>
        <w:pStyle w:val="TOC2"/>
        <w:rPr>
          <w:rFonts w:asciiTheme="minorHAnsi" w:eastAsiaTheme="minorEastAsia" w:hAnsiTheme="minorHAnsi" w:cstheme="minorBidi"/>
          <w:smallCaps w:val="0"/>
          <w:color w:val="auto"/>
          <w:spacing w:val="0"/>
          <w:sz w:val="22"/>
          <w:szCs w:val="22"/>
          <w:lang w:val="nl-NL"/>
        </w:rPr>
      </w:pPr>
      <w:hyperlink w:anchor="_Toc527389969" w:history="1">
        <w:r w:rsidR="00E0560B" w:rsidRPr="00F55657">
          <w:rPr>
            <w:rStyle w:val="Hyperlink"/>
            <w:rFonts w:eastAsiaTheme="majorEastAsia"/>
          </w:rPr>
          <w:t>4.</w:t>
        </w:r>
        <w:r w:rsidR="00E0560B">
          <w:rPr>
            <w:rFonts w:asciiTheme="minorHAnsi" w:eastAsiaTheme="minorEastAsia" w:hAnsiTheme="minorHAnsi" w:cstheme="minorBidi"/>
            <w:smallCaps w:val="0"/>
            <w:color w:val="auto"/>
            <w:spacing w:val="0"/>
            <w:sz w:val="22"/>
            <w:szCs w:val="22"/>
            <w:lang w:val="nl-NL"/>
          </w:rPr>
          <w:tab/>
        </w:r>
        <w:r w:rsidR="00E0560B" w:rsidRPr="00F55657">
          <w:rPr>
            <w:rStyle w:val="Hyperlink"/>
            <w:rFonts w:eastAsiaTheme="majorEastAsia"/>
          </w:rPr>
          <w:t>Demonstrator Definitions</w:t>
        </w:r>
        <w:r w:rsidR="00E0560B">
          <w:rPr>
            <w:webHidden/>
          </w:rPr>
          <w:tab/>
        </w:r>
        <w:r w:rsidR="00E0560B">
          <w:rPr>
            <w:webHidden/>
          </w:rPr>
          <w:fldChar w:fldCharType="begin"/>
        </w:r>
        <w:r w:rsidR="00E0560B">
          <w:rPr>
            <w:webHidden/>
          </w:rPr>
          <w:instrText xml:space="preserve"> PAGEREF _Toc527389969 \h </w:instrText>
        </w:r>
        <w:r w:rsidR="00E0560B">
          <w:rPr>
            <w:webHidden/>
          </w:rPr>
        </w:r>
        <w:r w:rsidR="00E0560B">
          <w:rPr>
            <w:webHidden/>
          </w:rPr>
          <w:fldChar w:fldCharType="separate"/>
        </w:r>
        <w:r w:rsidR="00E0560B">
          <w:rPr>
            <w:webHidden/>
          </w:rPr>
          <w:t>19</w:t>
        </w:r>
        <w:r w:rsidR="00E0560B">
          <w:rPr>
            <w:webHidden/>
          </w:rPr>
          <w:fldChar w:fldCharType="end"/>
        </w:r>
      </w:hyperlink>
    </w:p>
    <w:p w14:paraId="1D2D0949" w14:textId="261AFAC4" w:rsidR="00E0560B" w:rsidRDefault="002F1CE7">
      <w:pPr>
        <w:pStyle w:val="TOC3"/>
        <w:rPr>
          <w:rFonts w:asciiTheme="minorHAnsi" w:eastAsiaTheme="minorEastAsia" w:hAnsiTheme="minorHAnsi" w:cstheme="minorBidi"/>
          <w:i w:val="0"/>
          <w:iCs w:val="0"/>
          <w:color w:val="auto"/>
          <w:spacing w:val="0"/>
          <w:sz w:val="22"/>
          <w:szCs w:val="22"/>
          <w:lang w:val="nl-NL"/>
        </w:rPr>
      </w:pPr>
      <w:hyperlink w:anchor="_Toc527389970" w:history="1">
        <w:r w:rsidR="00E0560B" w:rsidRPr="00F55657">
          <w:rPr>
            <w:rStyle w:val="Hyperlink"/>
            <w:rFonts w:eastAsiaTheme="majorEastAsia"/>
          </w:rPr>
          <w:t>4.1.</w:t>
        </w:r>
        <w:r w:rsidR="00E0560B">
          <w:rPr>
            <w:rFonts w:asciiTheme="minorHAnsi" w:eastAsiaTheme="minorEastAsia" w:hAnsiTheme="minorHAnsi" w:cstheme="minorBidi"/>
            <w:i w:val="0"/>
            <w:iCs w:val="0"/>
            <w:color w:val="auto"/>
            <w:spacing w:val="0"/>
            <w:sz w:val="22"/>
            <w:szCs w:val="22"/>
            <w:lang w:val="nl-NL"/>
          </w:rPr>
          <w:tab/>
        </w:r>
        <w:r w:rsidR="00E0560B" w:rsidRPr="00F55657">
          <w:rPr>
            <w:rStyle w:val="Hyperlink"/>
            <w:rFonts w:eastAsiaTheme="majorEastAsia"/>
          </w:rPr>
          <w:t>Demonstration at the venue</w:t>
        </w:r>
        <w:r w:rsidR="00E0560B">
          <w:rPr>
            <w:webHidden/>
          </w:rPr>
          <w:tab/>
        </w:r>
        <w:r w:rsidR="00E0560B">
          <w:rPr>
            <w:webHidden/>
          </w:rPr>
          <w:fldChar w:fldCharType="begin"/>
        </w:r>
        <w:r w:rsidR="00E0560B">
          <w:rPr>
            <w:webHidden/>
          </w:rPr>
          <w:instrText xml:space="preserve"> PAGEREF _Toc527389970 \h </w:instrText>
        </w:r>
        <w:r w:rsidR="00E0560B">
          <w:rPr>
            <w:webHidden/>
          </w:rPr>
        </w:r>
        <w:r w:rsidR="00E0560B">
          <w:rPr>
            <w:webHidden/>
          </w:rPr>
          <w:fldChar w:fldCharType="separate"/>
        </w:r>
        <w:r w:rsidR="00E0560B">
          <w:rPr>
            <w:webHidden/>
          </w:rPr>
          <w:t>19</w:t>
        </w:r>
        <w:r w:rsidR="00E0560B">
          <w:rPr>
            <w:webHidden/>
          </w:rPr>
          <w:fldChar w:fldCharType="end"/>
        </w:r>
      </w:hyperlink>
    </w:p>
    <w:p w14:paraId="63C9E818" w14:textId="144D39C6" w:rsidR="00E0560B" w:rsidRDefault="002F1CE7">
      <w:pPr>
        <w:pStyle w:val="TOC3"/>
        <w:rPr>
          <w:rFonts w:asciiTheme="minorHAnsi" w:eastAsiaTheme="minorEastAsia" w:hAnsiTheme="minorHAnsi" w:cstheme="minorBidi"/>
          <w:i w:val="0"/>
          <w:iCs w:val="0"/>
          <w:color w:val="auto"/>
          <w:spacing w:val="0"/>
          <w:sz w:val="22"/>
          <w:szCs w:val="22"/>
          <w:lang w:val="nl-NL"/>
        </w:rPr>
      </w:pPr>
      <w:hyperlink w:anchor="_Toc527389971" w:history="1">
        <w:r w:rsidR="00E0560B" w:rsidRPr="00F55657">
          <w:rPr>
            <w:rStyle w:val="Hyperlink"/>
            <w:rFonts w:eastAsiaTheme="majorEastAsia"/>
          </w:rPr>
          <w:t>4.2.</w:t>
        </w:r>
        <w:r w:rsidR="00E0560B">
          <w:rPr>
            <w:rFonts w:asciiTheme="minorHAnsi" w:eastAsiaTheme="minorEastAsia" w:hAnsiTheme="minorHAnsi" w:cstheme="minorBidi"/>
            <w:i w:val="0"/>
            <w:iCs w:val="0"/>
            <w:color w:val="auto"/>
            <w:spacing w:val="0"/>
            <w:sz w:val="22"/>
            <w:szCs w:val="22"/>
            <w:lang w:val="nl-NL"/>
          </w:rPr>
          <w:tab/>
        </w:r>
        <w:r w:rsidR="00E0560B" w:rsidRPr="00F55657">
          <w:rPr>
            <w:rStyle w:val="Hyperlink"/>
            <w:rFonts w:eastAsiaTheme="majorEastAsia"/>
          </w:rPr>
          <w:t>Demonstration of fan interactions</w:t>
        </w:r>
        <w:r w:rsidR="00E0560B">
          <w:rPr>
            <w:webHidden/>
          </w:rPr>
          <w:tab/>
        </w:r>
        <w:r w:rsidR="00E0560B">
          <w:rPr>
            <w:webHidden/>
          </w:rPr>
          <w:fldChar w:fldCharType="begin"/>
        </w:r>
        <w:r w:rsidR="00E0560B">
          <w:rPr>
            <w:webHidden/>
          </w:rPr>
          <w:instrText xml:space="preserve"> PAGEREF _Toc527389971 \h </w:instrText>
        </w:r>
        <w:r w:rsidR="00E0560B">
          <w:rPr>
            <w:webHidden/>
          </w:rPr>
        </w:r>
        <w:r w:rsidR="00E0560B">
          <w:rPr>
            <w:webHidden/>
          </w:rPr>
          <w:fldChar w:fldCharType="separate"/>
        </w:r>
        <w:r w:rsidR="00E0560B">
          <w:rPr>
            <w:webHidden/>
          </w:rPr>
          <w:t>19</w:t>
        </w:r>
        <w:r w:rsidR="00E0560B">
          <w:rPr>
            <w:webHidden/>
          </w:rPr>
          <w:fldChar w:fldCharType="end"/>
        </w:r>
      </w:hyperlink>
    </w:p>
    <w:p w14:paraId="53D9D1DC" w14:textId="3AC63717" w:rsidR="00E0560B" w:rsidRDefault="002F1CE7">
      <w:pPr>
        <w:pStyle w:val="TOC3"/>
        <w:rPr>
          <w:rFonts w:asciiTheme="minorHAnsi" w:eastAsiaTheme="minorEastAsia" w:hAnsiTheme="minorHAnsi" w:cstheme="minorBidi"/>
          <w:i w:val="0"/>
          <w:iCs w:val="0"/>
          <w:color w:val="auto"/>
          <w:spacing w:val="0"/>
          <w:sz w:val="22"/>
          <w:szCs w:val="22"/>
          <w:lang w:val="nl-NL"/>
        </w:rPr>
      </w:pPr>
      <w:hyperlink w:anchor="_Toc527389972" w:history="1">
        <w:r w:rsidR="00E0560B" w:rsidRPr="00F55657">
          <w:rPr>
            <w:rStyle w:val="Hyperlink"/>
            <w:rFonts w:eastAsiaTheme="majorEastAsia"/>
          </w:rPr>
          <w:t>4.3.</w:t>
        </w:r>
        <w:r w:rsidR="00E0560B">
          <w:rPr>
            <w:rFonts w:asciiTheme="minorHAnsi" w:eastAsiaTheme="minorEastAsia" w:hAnsiTheme="minorHAnsi" w:cstheme="minorBidi"/>
            <w:i w:val="0"/>
            <w:iCs w:val="0"/>
            <w:color w:val="auto"/>
            <w:spacing w:val="0"/>
            <w:sz w:val="22"/>
            <w:szCs w:val="22"/>
            <w:lang w:val="nl-NL"/>
          </w:rPr>
          <w:tab/>
        </w:r>
        <w:r w:rsidR="00E0560B" w:rsidRPr="00F55657">
          <w:rPr>
            <w:rStyle w:val="Hyperlink"/>
            <w:rFonts w:eastAsiaTheme="majorEastAsia"/>
          </w:rPr>
          <w:t>Demonstration at remote locations in Korea and Turkey</w:t>
        </w:r>
        <w:r w:rsidR="00E0560B">
          <w:rPr>
            <w:webHidden/>
          </w:rPr>
          <w:tab/>
        </w:r>
        <w:r w:rsidR="00E0560B">
          <w:rPr>
            <w:webHidden/>
          </w:rPr>
          <w:fldChar w:fldCharType="begin"/>
        </w:r>
        <w:r w:rsidR="00E0560B">
          <w:rPr>
            <w:webHidden/>
          </w:rPr>
          <w:instrText xml:space="preserve"> PAGEREF _Toc527389972 \h </w:instrText>
        </w:r>
        <w:r w:rsidR="00E0560B">
          <w:rPr>
            <w:webHidden/>
          </w:rPr>
        </w:r>
        <w:r w:rsidR="00E0560B">
          <w:rPr>
            <w:webHidden/>
          </w:rPr>
          <w:fldChar w:fldCharType="separate"/>
        </w:r>
        <w:r w:rsidR="00E0560B">
          <w:rPr>
            <w:webHidden/>
          </w:rPr>
          <w:t>22</w:t>
        </w:r>
        <w:r w:rsidR="00E0560B">
          <w:rPr>
            <w:webHidden/>
          </w:rPr>
          <w:fldChar w:fldCharType="end"/>
        </w:r>
      </w:hyperlink>
    </w:p>
    <w:p w14:paraId="6654C966" w14:textId="726F8C84" w:rsidR="00E0560B" w:rsidRDefault="002F1CE7">
      <w:pPr>
        <w:pStyle w:val="TOC3"/>
        <w:rPr>
          <w:rFonts w:asciiTheme="minorHAnsi" w:eastAsiaTheme="minorEastAsia" w:hAnsiTheme="minorHAnsi" w:cstheme="minorBidi"/>
          <w:i w:val="0"/>
          <w:iCs w:val="0"/>
          <w:color w:val="auto"/>
          <w:spacing w:val="0"/>
          <w:sz w:val="22"/>
          <w:szCs w:val="22"/>
          <w:lang w:val="nl-NL"/>
        </w:rPr>
      </w:pPr>
      <w:hyperlink w:anchor="_Toc527389973" w:history="1">
        <w:r w:rsidR="00E0560B" w:rsidRPr="00F55657">
          <w:rPr>
            <w:rStyle w:val="Hyperlink"/>
            <w:rFonts w:eastAsiaTheme="majorEastAsia"/>
          </w:rPr>
          <w:t>4.4.</w:t>
        </w:r>
        <w:r w:rsidR="00E0560B">
          <w:rPr>
            <w:rFonts w:asciiTheme="minorHAnsi" w:eastAsiaTheme="minorEastAsia" w:hAnsiTheme="minorHAnsi" w:cstheme="minorBidi"/>
            <w:i w:val="0"/>
            <w:iCs w:val="0"/>
            <w:color w:val="auto"/>
            <w:spacing w:val="0"/>
            <w:sz w:val="22"/>
            <w:szCs w:val="22"/>
            <w:lang w:val="nl-NL"/>
          </w:rPr>
          <w:tab/>
        </w:r>
        <w:r w:rsidR="00E0560B" w:rsidRPr="00F55657">
          <w:rPr>
            <w:rStyle w:val="Hyperlink"/>
            <w:rFonts w:eastAsiaTheme="majorEastAsia"/>
          </w:rPr>
          <w:t>Online Debate Application</w:t>
        </w:r>
        <w:r w:rsidR="00E0560B">
          <w:rPr>
            <w:webHidden/>
          </w:rPr>
          <w:tab/>
        </w:r>
        <w:r w:rsidR="00E0560B">
          <w:rPr>
            <w:webHidden/>
          </w:rPr>
          <w:fldChar w:fldCharType="begin"/>
        </w:r>
        <w:r w:rsidR="00E0560B">
          <w:rPr>
            <w:webHidden/>
          </w:rPr>
          <w:instrText xml:space="preserve"> PAGEREF _Toc527389973 \h </w:instrText>
        </w:r>
        <w:r w:rsidR="00E0560B">
          <w:rPr>
            <w:webHidden/>
          </w:rPr>
        </w:r>
        <w:r w:rsidR="00E0560B">
          <w:rPr>
            <w:webHidden/>
          </w:rPr>
          <w:fldChar w:fldCharType="separate"/>
        </w:r>
        <w:r w:rsidR="00E0560B">
          <w:rPr>
            <w:webHidden/>
          </w:rPr>
          <w:t>23</w:t>
        </w:r>
        <w:r w:rsidR="00E0560B">
          <w:rPr>
            <w:webHidden/>
          </w:rPr>
          <w:fldChar w:fldCharType="end"/>
        </w:r>
      </w:hyperlink>
    </w:p>
    <w:p w14:paraId="5DBF3E25" w14:textId="1017283D" w:rsidR="00E0560B" w:rsidRDefault="002F1CE7">
      <w:pPr>
        <w:pStyle w:val="TOC2"/>
        <w:rPr>
          <w:rFonts w:asciiTheme="minorHAnsi" w:eastAsiaTheme="minorEastAsia" w:hAnsiTheme="minorHAnsi" w:cstheme="minorBidi"/>
          <w:smallCaps w:val="0"/>
          <w:color w:val="auto"/>
          <w:spacing w:val="0"/>
          <w:sz w:val="22"/>
          <w:szCs w:val="22"/>
          <w:lang w:val="nl-NL"/>
        </w:rPr>
      </w:pPr>
      <w:hyperlink w:anchor="_Toc527389974" w:history="1">
        <w:r w:rsidR="00E0560B" w:rsidRPr="00F55657">
          <w:rPr>
            <w:rStyle w:val="Hyperlink"/>
            <w:rFonts w:eastAsiaTheme="majorEastAsia"/>
          </w:rPr>
          <w:t>5.</w:t>
        </w:r>
        <w:r w:rsidR="00E0560B">
          <w:rPr>
            <w:rFonts w:asciiTheme="minorHAnsi" w:eastAsiaTheme="minorEastAsia" w:hAnsiTheme="minorHAnsi" w:cstheme="minorBidi"/>
            <w:smallCaps w:val="0"/>
            <w:color w:val="auto"/>
            <w:spacing w:val="0"/>
            <w:sz w:val="22"/>
            <w:szCs w:val="22"/>
            <w:lang w:val="nl-NL"/>
          </w:rPr>
          <w:tab/>
        </w:r>
        <w:r w:rsidR="00E0560B" w:rsidRPr="00F55657">
          <w:rPr>
            <w:rStyle w:val="Hyperlink"/>
            <w:rFonts w:eastAsiaTheme="majorEastAsia"/>
          </w:rPr>
          <w:t>Concluding Remarks</w:t>
        </w:r>
        <w:r w:rsidR="00E0560B">
          <w:rPr>
            <w:webHidden/>
          </w:rPr>
          <w:tab/>
        </w:r>
        <w:r w:rsidR="00E0560B">
          <w:rPr>
            <w:webHidden/>
          </w:rPr>
          <w:fldChar w:fldCharType="begin"/>
        </w:r>
        <w:r w:rsidR="00E0560B">
          <w:rPr>
            <w:webHidden/>
          </w:rPr>
          <w:instrText xml:space="preserve"> PAGEREF _Toc527389974 \h </w:instrText>
        </w:r>
        <w:r w:rsidR="00E0560B">
          <w:rPr>
            <w:webHidden/>
          </w:rPr>
        </w:r>
        <w:r w:rsidR="00E0560B">
          <w:rPr>
            <w:webHidden/>
          </w:rPr>
          <w:fldChar w:fldCharType="separate"/>
        </w:r>
        <w:r w:rsidR="00E0560B">
          <w:rPr>
            <w:webHidden/>
          </w:rPr>
          <w:t>24</w:t>
        </w:r>
        <w:r w:rsidR="00E0560B">
          <w:rPr>
            <w:webHidden/>
          </w:rPr>
          <w:fldChar w:fldCharType="end"/>
        </w:r>
      </w:hyperlink>
    </w:p>
    <w:p w14:paraId="7EEE105B" w14:textId="54279C5B" w:rsidR="006168F9" w:rsidRPr="00714985" w:rsidRDefault="006168F9" w:rsidP="001B74BB">
      <w:pPr>
        <w:pStyle w:val="ITEABodyText"/>
        <w:rPr>
          <w:lang w:eastAsia="en-US"/>
        </w:rPr>
      </w:pPr>
      <w:r>
        <w:rPr>
          <w:lang w:eastAsia="en-US"/>
        </w:rPr>
        <w:fldChar w:fldCharType="end"/>
      </w:r>
    </w:p>
    <w:p w14:paraId="0DF67703" w14:textId="77777777" w:rsidR="00E40D06" w:rsidRDefault="00E40D06" w:rsidP="00E40D06">
      <w:pPr>
        <w:pStyle w:val="ITEAHeading0"/>
        <w:rPr>
          <w:lang w:val="en-GB"/>
        </w:rPr>
      </w:pPr>
      <w:bookmarkStart w:id="23" w:name="_Toc527389959"/>
      <w:r>
        <w:rPr>
          <w:lang w:val="en-GB"/>
        </w:rPr>
        <w:lastRenderedPageBreak/>
        <w:t>List of Figures</w:t>
      </w:r>
      <w:bookmarkEnd w:id="23"/>
    </w:p>
    <w:p w14:paraId="0A84B2AC" w14:textId="1D4C004E" w:rsidR="00E0560B" w:rsidRDefault="00E40D06">
      <w:pPr>
        <w:pStyle w:val="TableofFigures"/>
        <w:tabs>
          <w:tab w:val="right" w:leader="dot" w:pos="9060"/>
        </w:tabs>
        <w:rPr>
          <w:rFonts w:asciiTheme="minorHAnsi" w:eastAsiaTheme="minorEastAsia" w:hAnsiTheme="minorHAnsi" w:cstheme="minorBidi"/>
          <w:noProof/>
          <w:spacing w:val="0"/>
          <w:sz w:val="22"/>
          <w:szCs w:val="22"/>
          <w:lang w:val="nl-NL"/>
        </w:rPr>
      </w:pPr>
      <w:r>
        <w:rPr>
          <w:lang w:eastAsia="en-US"/>
        </w:rPr>
        <w:fldChar w:fldCharType="begin"/>
      </w:r>
      <w:r>
        <w:rPr>
          <w:lang w:eastAsia="en-US"/>
        </w:rPr>
        <w:instrText xml:space="preserve"> TOC \h \z \c "Figure" </w:instrText>
      </w:r>
      <w:r>
        <w:rPr>
          <w:lang w:eastAsia="en-US"/>
        </w:rPr>
        <w:fldChar w:fldCharType="separate"/>
      </w:r>
      <w:hyperlink w:anchor="_Toc527389996" w:history="1">
        <w:r w:rsidR="00E0560B" w:rsidRPr="004907DC">
          <w:rPr>
            <w:rStyle w:val="Hyperlink"/>
            <w:noProof/>
          </w:rPr>
          <w:t>Figure 1: wide vision experience in the venue</w:t>
        </w:r>
        <w:r w:rsidR="00E0560B">
          <w:rPr>
            <w:noProof/>
            <w:webHidden/>
          </w:rPr>
          <w:tab/>
        </w:r>
        <w:r w:rsidR="00E0560B">
          <w:rPr>
            <w:noProof/>
            <w:webHidden/>
          </w:rPr>
          <w:fldChar w:fldCharType="begin"/>
        </w:r>
        <w:r w:rsidR="00E0560B">
          <w:rPr>
            <w:noProof/>
            <w:webHidden/>
          </w:rPr>
          <w:instrText xml:space="preserve"> PAGEREF _Toc527389996 \h </w:instrText>
        </w:r>
        <w:r w:rsidR="00E0560B">
          <w:rPr>
            <w:noProof/>
            <w:webHidden/>
          </w:rPr>
        </w:r>
        <w:r w:rsidR="00E0560B">
          <w:rPr>
            <w:noProof/>
            <w:webHidden/>
          </w:rPr>
          <w:fldChar w:fldCharType="separate"/>
        </w:r>
        <w:r w:rsidR="00E0560B">
          <w:rPr>
            <w:noProof/>
            <w:webHidden/>
          </w:rPr>
          <w:t>9</w:t>
        </w:r>
        <w:r w:rsidR="00E0560B">
          <w:rPr>
            <w:noProof/>
            <w:webHidden/>
          </w:rPr>
          <w:fldChar w:fldCharType="end"/>
        </w:r>
      </w:hyperlink>
    </w:p>
    <w:p w14:paraId="1FC73053" w14:textId="07591A8B" w:rsidR="00E0560B" w:rsidRDefault="002F1CE7">
      <w:pPr>
        <w:pStyle w:val="TableofFigures"/>
        <w:tabs>
          <w:tab w:val="right" w:leader="dot" w:pos="9060"/>
        </w:tabs>
        <w:rPr>
          <w:rFonts w:asciiTheme="minorHAnsi" w:eastAsiaTheme="minorEastAsia" w:hAnsiTheme="minorHAnsi" w:cstheme="minorBidi"/>
          <w:noProof/>
          <w:spacing w:val="0"/>
          <w:sz w:val="22"/>
          <w:szCs w:val="22"/>
          <w:lang w:val="nl-NL"/>
        </w:rPr>
      </w:pPr>
      <w:hyperlink w:anchor="_Toc527389997" w:history="1">
        <w:r w:rsidR="00E0560B" w:rsidRPr="004907DC">
          <w:rPr>
            <w:rStyle w:val="Hyperlink"/>
            <w:noProof/>
          </w:rPr>
          <w:t>Figure 2: (left) user-generated chats</w:t>
        </w:r>
        <w:r w:rsidR="00E0560B">
          <w:rPr>
            <w:noProof/>
            <w:webHidden/>
          </w:rPr>
          <w:tab/>
        </w:r>
        <w:r w:rsidR="00E0560B">
          <w:rPr>
            <w:noProof/>
            <w:webHidden/>
          </w:rPr>
          <w:fldChar w:fldCharType="begin"/>
        </w:r>
        <w:r w:rsidR="00E0560B">
          <w:rPr>
            <w:noProof/>
            <w:webHidden/>
          </w:rPr>
          <w:instrText xml:space="preserve"> PAGEREF _Toc527389997 \h </w:instrText>
        </w:r>
        <w:r w:rsidR="00E0560B">
          <w:rPr>
            <w:noProof/>
            <w:webHidden/>
          </w:rPr>
        </w:r>
        <w:r w:rsidR="00E0560B">
          <w:rPr>
            <w:noProof/>
            <w:webHidden/>
          </w:rPr>
          <w:fldChar w:fldCharType="separate"/>
        </w:r>
        <w:r w:rsidR="00E0560B">
          <w:rPr>
            <w:noProof/>
            <w:webHidden/>
          </w:rPr>
          <w:t>10</w:t>
        </w:r>
        <w:r w:rsidR="00E0560B">
          <w:rPr>
            <w:noProof/>
            <w:webHidden/>
          </w:rPr>
          <w:fldChar w:fldCharType="end"/>
        </w:r>
      </w:hyperlink>
    </w:p>
    <w:p w14:paraId="3795B0B3" w14:textId="449E1771" w:rsidR="00E0560B" w:rsidRDefault="002F1CE7">
      <w:pPr>
        <w:pStyle w:val="TableofFigures"/>
        <w:tabs>
          <w:tab w:val="right" w:leader="dot" w:pos="9060"/>
        </w:tabs>
        <w:rPr>
          <w:rFonts w:asciiTheme="minorHAnsi" w:eastAsiaTheme="minorEastAsia" w:hAnsiTheme="minorHAnsi" w:cstheme="minorBidi"/>
          <w:noProof/>
          <w:spacing w:val="0"/>
          <w:sz w:val="22"/>
          <w:szCs w:val="22"/>
          <w:lang w:val="nl-NL"/>
        </w:rPr>
      </w:pPr>
      <w:hyperlink w:anchor="_Toc527389998" w:history="1">
        <w:r w:rsidR="00E0560B" w:rsidRPr="004907DC">
          <w:rPr>
            <w:rStyle w:val="Hyperlink"/>
            <w:noProof/>
          </w:rPr>
          <w:t>Figure 3: (right) user-generated story feed based on photos and videos</w:t>
        </w:r>
        <w:r w:rsidR="00E0560B">
          <w:rPr>
            <w:noProof/>
            <w:webHidden/>
          </w:rPr>
          <w:tab/>
        </w:r>
        <w:r w:rsidR="00E0560B">
          <w:rPr>
            <w:noProof/>
            <w:webHidden/>
          </w:rPr>
          <w:fldChar w:fldCharType="begin"/>
        </w:r>
        <w:r w:rsidR="00E0560B">
          <w:rPr>
            <w:noProof/>
            <w:webHidden/>
          </w:rPr>
          <w:instrText xml:space="preserve"> PAGEREF _Toc527389998 \h </w:instrText>
        </w:r>
        <w:r w:rsidR="00E0560B">
          <w:rPr>
            <w:noProof/>
            <w:webHidden/>
          </w:rPr>
        </w:r>
        <w:r w:rsidR="00E0560B">
          <w:rPr>
            <w:noProof/>
            <w:webHidden/>
          </w:rPr>
          <w:fldChar w:fldCharType="separate"/>
        </w:r>
        <w:r w:rsidR="00E0560B">
          <w:rPr>
            <w:noProof/>
            <w:webHidden/>
          </w:rPr>
          <w:t>10</w:t>
        </w:r>
        <w:r w:rsidR="00E0560B">
          <w:rPr>
            <w:noProof/>
            <w:webHidden/>
          </w:rPr>
          <w:fldChar w:fldCharType="end"/>
        </w:r>
      </w:hyperlink>
    </w:p>
    <w:p w14:paraId="04A8A6FC" w14:textId="25866BFD" w:rsidR="00E0560B" w:rsidRDefault="002F1CE7">
      <w:pPr>
        <w:pStyle w:val="TableofFigures"/>
        <w:tabs>
          <w:tab w:val="right" w:leader="dot" w:pos="9060"/>
        </w:tabs>
        <w:rPr>
          <w:rFonts w:asciiTheme="minorHAnsi" w:eastAsiaTheme="minorEastAsia" w:hAnsiTheme="minorHAnsi" w:cstheme="minorBidi"/>
          <w:noProof/>
          <w:spacing w:val="0"/>
          <w:sz w:val="22"/>
          <w:szCs w:val="22"/>
          <w:lang w:val="nl-NL"/>
        </w:rPr>
      </w:pPr>
      <w:hyperlink w:anchor="_Toc527389999" w:history="1">
        <w:r w:rsidR="00E0560B" w:rsidRPr="004907DC">
          <w:rPr>
            <w:rStyle w:val="Hyperlink"/>
            <w:noProof/>
          </w:rPr>
          <w:t>Figure 4: watching a live sports game on smartphone in the stadium (left) and on TV and tablet at home (right).</w:t>
        </w:r>
        <w:r w:rsidR="00E0560B">
          <w:rPr>
            <w:noProof/>
            <w:webHidden/>
          </w:rPr>
          <w:tab/>
        </w:r>
        <w:r w:rsidR="00E0560B">
          <w:rPr>
            <w:noProof/>
            <w:webHidden/>
          </w:rPr>
          <w:fldChar w:fldCharType="begin"/>
        </w:r>
        <w:r w:rsidR="00E0560B">
          <w:rPr>
            <w:noProof/>
            <w:webHidden/>
          </w:rPr>
          <w:instrText xml:space="preserve"> PAGEREF _Toc527389999 \h </w:instrText>
        </w:r>
        <w:r w:rsidR="00E0560B">
          <w:rPr>
            <w:noProof/>
            <w:webHidden/>
          </w:rPr>
        </w:r>
        <w:r w:rsidR="00E0560B">
          <w:rPr>
            <w:noProof/>
            <w:webHidden/>
          </w:rPr>
          <w:fldChar w:fldCharType="separate"/>
        </w:r>
        <w:r w:rsidR="00E0560B">
          <w:rPr>
            <w:noProof/>
            <w:webHidden/>
          </w:rPr>
          <w:t>11</w:t>
        </w:r>
        <w:r w:rsidR="00E0560B">
          <w:rPr>
            <w:noProof/>
            <w:webHidden/>
          </w:rPr>
          <w:fldChar w:fldCharType="end"/>
        </w:r>
      </w:hyperlink>
    </w:p>
    <w:p w14:paraId="551AD0DC" w14:textId="1E520A03" w:rsidR="00E0560B" w:rsidRDefault="002F1CE7">
      <w:pPr>
        <w:pStyle w:val="TableofFigures"/>
        <w:tabs>
          <w:tab w:val="right" w:leader="dot" w:pos="9060"/>
        </w:tabs>
        <w:rPr>
          <w:rFonts w:asciiTheme="minorHAnsi" w:eastAsiaTheme="minorEastAsia" w:hAnsiTheme="minorHAnsi" w:cstheme="minorBidi"/>
          <w:noProof/>
          <w:spacing w:val="0"/>
          <w:sz w:val="22"/>
          <w:szCs w:val="22"/>
          <w:lang w:val="nl-NL"/>
        </w:rPr>
      </w:pPr>
      <w:hyperlink r:id="rId12" w:anchor="_Toc527390000" w:history="1">
        <w:r w:rsidR="00E0560B" w:rsidRPr="004907DC">
          <w:rPr>
            <w:rStyle w:val="Hyperlink"/>
            <w:noProof/>
          </w:rPr>
          <w:t>Figure 5: Online Debate with remote participants</w:t>
        </w:r>
        <w:r w:rsidR="00E0560B">
          <w:rPr>
            <w:noProof/>
            <w:webHidden/>
          </w:rPr>
          <w:tab/>
        </w:r>
        <w:r w:rsidR="00E0560B">
          <w:rPr>
            <w:noProof/>
            <w:webHidden/>
          </w:rPr>
          <w:fldChar w:fldCharType="begin"/>
        </w:r>
        <w:r w:rsidR="00E0560B">
          <w:rPr>
            <w:noProof/>
            <w:webHidden/>
          </w:rPr>
          <w:instrText xml:space="preserve"> PAGEREF _Toc527390000 \h </w:instrText>
        </w:r>
        <w:r w:rsidR="00E0560B">
          <w:rPr>
            <w:noProof/>
            <w:webHidden/>
          </w:rPr>
        </w:r>
        <w:r w:rsidR="00E0560B">
          <w:rPr>
            <w:noProof/>
            <w:webHidden/>
          </w:rPr>
          <w:fldChar w:fldCharType="separate"/>
        </w:r>
        <w:r w:rsidR="00E0560B">
          <w:rPr>
            <w:noProof/>
            <w:webHidden/>
          </w:rPr>
          <w:t>13</w:t>
        </w:r>
        <w:r w:rsidR="00E0560B">
          <w:rPr>
            <w:noProof/>
            <w:webHidden/>
          </w:rPr>
          <w:fldChar w:fldCharType="end"/>
        </w:r>
      </w:hyperlink>
    </w:p>
    <w:p w14:paraId="00CB746C" w14:textId="183B37F4" w:rsidR="00E0560B" w:rsidRDefault="002F1CE7">
      <w:pPr>
        <w:pStyle w:val="TableofFigures"/>
        <w:tabs>
          <w:tab w:val="right" w:leader="dot" w:pos="9060"/>
        </w:tabs>
        <w:rPr>
          <w:rFonts w:asciiTheme="minorHAnsi" w:eastAsiaTheme="minorEastAsia" w:hAnsiTheme="minorHAnsi" w:cstheme="minorBidi"/>
          <w:noProof/>
          <w:spacing w:val="0"/>
          <w:sz w:val="22"/>
          <w:szCs w:val="22"/>
          <w:lang w:val="nl-NL"/>
        </w:rPr>
      </w:pPr>
      <w:hyperlink r:id="rId13" w:anchor="_Toc527390001" w:history="1">
        <w:r w:rsidR="00E0560B" w:rsidRPr="004907DC">
          <w:rPr>
            <w:rStyle w:val="Hyperlink"/>
            <w:noProof/>
          </w:rPr>
          <w:t>Figure 6: Announcement of a new online debate</w:t>
        </w:r>
        <w:r w:rsidR="00E0560B">
          <w:rPr>
            <w:noProof/>
            <w:webHidden/>
          </w:rPr>
          <w:tab/>
        </w:r>
        <w:r w:rsidR="00E0560B">
          <w:rPr>
            <w:noProof/>
            <w:webHidden/>
          </w:rPr>
          <w:fldChar w:fldCharType="begin"/>
        </w:r>
        <w:r w:rsidR="00E0560B">
          <w:rPr>
            <w:noProof/>
            <w:webHidden/>
          </w:rPr>
          <w:instrText xml:space="preserve"> PAGEREF _Toc527390001 \h </w:instrText>
        </w:r>
        <w:r w:rsidR="00E0560B">
          <w:rPr>
            <w:noProof/>
            <w:webHidden/>
          </w:rPr>
        </w:r>
        <w:r w:rsidR="00E0560B">
          <w:rPr>
            <w:noProof/>
            <w:webHidden/>
          </w:rPr>
          <w:fldChar w:fldCharType="separate"/>
        </w:r>
        <w:r w:rsidR="00E0560B">
          <w:rPr>
            <w:noProof/>
            <w:webHidden/>
          </w:rPr>
          <w:t>13</w:t>
        </w:r>
        <w:r w:rsidR="00E0560B">
          <w:rPr>
            <w:noProof/>
            <w:webHidden/>
          </w:rPr>
          <w:fldChar w:fldCharType="end"/>
        </w:r>
      </w:hyperlink>
    </w:p>
    <w:p w14:paraId="183E0750" w14:textId="42E9F8E3" w:rsidR="00E0560B" w:rsidRDefault="002F1CE7">
      <w:pPr>
        <w:pStyle w:val="TableofFigures"/>
        <w:tabs>
          <w:tab w:val="right" w:leader="dot" w:pos="9060"/>
        </w:tabs>
        <w:rPr>
          <w:rFonts w:asciiTheme="minorHAnsi" w:eastAsiaTheme="minorEastAsia" w:hAnsiTheme="minorHAnsi" w:cstheme="minorBidi"/>
          <w:noProof/>
          <w:spacing w:val="0"/>
          <w:sz w:val="22"/>
          <w:szCs w:val="22"/>
          <w:lang w:val="nl-NL"/>
        </w:rPr>
      </w:pPr>
      <w:hyperlink w:anchor="_Toc527390002" w:history="1">
        <w:r w:rsidR="00E0560B" w:rsidRPr="004907DC">
          <w:rPr>
            <w:rStyle w:val="Hyperlink"/>
            <w:noProof/>
          </w:rPr>
          <w:t>Figure 7: A Result of the Online Debate</w:t>
        </w:r>
        <w:r w:rsidR="00E0560B">
          <w:rPr>
            <w:noProof/>
            <w:webHidden/>
          </w:rPr>
          <w:tab/>
        </w:r>
        <w:r w:rsidR="00E0560B">
          <w:rPr>
            <w:noProof/>
            <w:webHidden/>
          </w:rPr>
          <w:fldChar w:fldCharType="begin"/>
        </w:r>
        <w:r w:rsidR="00E0560B">
          <w:rPr>
            <w:noProof/>
            <w:webHidden/>
          </w:rPr>
          <w:instrText xml:space="preserve"> PAGEREF _Toc527390002 \h </w:instrText>
        </w:r>
        <w:r w:rsidR="00E0560B">
          <w:rPr>
            <w:noProof/>
            <w:webHidden/>
          </w:rPr>
        </w:r>
        <w:r w:rsidR="00E0560B">
          <w:rPr>
            <w:noProof/>
            <w:webHidden/>
          </w:rPr>
          <w:fldChar w:fldCharType="separate"/>
        </w:r>
        <w:r w:rsidR="00E0560B">
          <w:rPr>
            <w:noProof/>
            <w:webHidden/>
          </w:rPr>
          <w:t>14</w:t>
        </w:r>
        <w:r w:rsidR="00E0560B">
          <w:rPr>
            <w:noProof/>
            <w:webHidden/>
          </w:rPr>
          <w:fldChar w:fldCharType="end"/>
        </w:r>
      </w:hyperlink>
    </w:p>
    <w:p w14:paraId="1EAB44C2" w14:textId="08EC380D" w:rsidR="00E0560B" w:rsidRDefault="002F1CE7">
      <w:pPr>
        <w:pStyle w:val="TableofFigures"/>
        <w:tabs>
          <w:tab w:val="right" w:leader="dot" w:pos="9060"/>
        </w:tabs>
        <w:rPr>
          <w:rFonts w:asciiTheme="minorHAnsi" w:eastAsiaTheme="minorEastAsia" w:hAnsiTheme="minorHAnsi" w:cstheme="minorBidi"/>
          <w:noProof/>
          <w:spacing w:val="0"/>
          <w:sz w:val="22"/>
          <w:szCs w:val="22"/>
          <w:lang w:val="nl-NL"/>
        </w:rPr>
      </w:pPr>
      <w:hyperlink w:anchor="_Toc527390003" w:history="1">
        <w:r w:rsidR="00E0560B" w:rsidRPr="004907DC">
          <w:rPr>
            <w:rStyle w:val="Hyperlink"/>
            <w:noProof/>
          </w:rPr>
          <w:t>Figure 8: Multiple camera capture of a soccer game</w:t>
        </w:r>
        <w:r w:rsidR="00E0560B">
          <w:rPr>
            <w:noProof/>
            <w:webHidden/>
          </w:rPr>
          <w:tab/>
        </w:r>
        <w:r w:rsidR="00E0560B">
          <w:rPr>
            <w:noProof/>
            <w:webHidden/>
          </w:rPr>
          <w:fldChar w:fldCharType="begin"/>
        </w:r>
        <w:r w:rsidR="00E0560B">
          <w:rPr>
            <w:noProof/>
            <w:webHidden/>
          </w:rPr>
          <w:instrText xml:space="preserve"> PAGEREF _Toc527390003 \h </w:instrText>
        </w:r>
        <w:r w:rsidR="00E0560B">
          <w:rPr>
            <w:noProof/>
            <w:webHidden/>
          </w:rPr>
        </w:r>
        <w:r w:rsidR="00E0560B">
          <w:rPr>
            <w:noProof/>
            <w:webHidden/>
          </w:rPr>
          <w:fldChar w:fldCharType="separate"/>
        </w:r>
        <w:r w:rsidR="00E0560B">
          <w:rPr>
            <w:noProof/>
            <w:webHidden/>
          </w:rPr>
          <w:t>15</w:t>
        </w:r>
        <w:r w:rsidR="00E0560B">
          <w:rPr>
            <w:noProof/>
            <w:webHidden/>
          </w:rPr>
          <w:fldChar w:fldCharType="end"/>
        </w:r>
      </w:hyperlink>
    </w:p>
    <w:p w14:paraId="2B798A67" w14:textId="4A2D8B73" w:rsidR="00E0560B" w:rsidRDefault="002F1CE7">
      <w:pPr>
        <w:pStyle w:val="TableofFigures"/>
        <w:tabs>
          <w:tab w:val="left" w:pos="2833"/>
          <w:tab w:val="right" w:leader="dot" w:pos="9060"/>
        </w:tabs>
        <w:rPr>
          <w:rFonts w:asciiTheme="minorHAnsi" w:eastAsiaTheme="minorEastAsia" w:hAnsiTheme="minorHAnsi" w:cstheme="minorBidi"/>
          <w:noProof/>
          <w:spacing w:val="0"/>
          <w:sz w:val="22"/>
          <w:szCs w:val="22"/>
          <w:lang w:val="nl-NL"/>
        </w:rPr>
      </w:pPr>
      <w:hyperlink w:anchor="_Toc527390004" w:history="1">
        <w:r w:rsidR="00E0560B" w:rsidRPr="004907DC">
          <w:rPr>
            <w:rStyle w:val="Hyperlink"/>
            <w:noProof/>
          </w:rPr>
          <w:t xml:space="preserve">Figure 9: Real-time preview </w:t>
        </w:r>
        <w:r w:rsidR="00E0560B">
          <w:rPr>
            <w:rFonts w:asciiTheme="minorHAnsi" w:eastAsiaTheme="minorEastAsia" w:hAnsiTheme="minorHAnsi" w:cstheme="minorBidi"/>
            <w:noProof/>
            <w:spacing w:val="0"/>
            <w:sz w:val="22"/>
            <w:szCs w:val="22"/>
            <w:lang w:val="nl-NL"/>
          </w:rPr>
          <w:tab/>
        </w:r>
        <w:r w:rsidR="00E0560B" w:rsidRPr="004907DC">
          <w:rPr>
            <w:rStyle w:val="Hyperlink"/>
            <w:noProof/>
          </w:rPr>
          <w:t xml:space="preserve">   Figure 10: 3D Reconstructed scene</w:t>
        </w:r>
        <w:r w:rsidR="00E0560B">
          <w:rPr>
            <w:noProof/>
            <w:webHidden/>
          </w:rPr>
          <w:tab/>
        </w:r>
        <w:r w:rsidR="00E0560B">
          <w:rPr>
            <w:noProof/>
            <w:webHidden/>
          </w:rPr>
          <w:fldChar w:fldCharType="begin"/>
        </w:r>
        <w:r w:rsidR="00E0560B">
          <w:rPr>
            <w:noProof/>
            <w:webHidden/>
          </w:rPr>
          <w:instrText xml:space="preserve"> PAGEREF _Toc527390004 \h </w:instrText>
        </w:r>
        <w:r w:rsidR="00E0560B">
          <w:rPr>
            <w:noProof/>
            <w:webHidden/>
          </w:rPr>
        </w:r>
        <w:r w:rsidR="00E0560B">
          <w:rPr>
            <w:noProof/>
            <w:webHidden/>
          </w:rPr>
          <w:fldChar w:fldCharType="separate"/>
        </w:r>
        <w:r w:rsidR="00E0560B">
          <w:rPr>
            <w:noProof/>
            <w:webHidden/>
          </w:rPr>
          <w:t>15</w:t>
        </w:r>
        <w:r w:rsidR="00E0560B">
          <w:rPr>
            <w:noProof/>
            <w:webHidden/>
          </w:rPr>
          <w:fldChar w:fldCharType="end"/>
        </w:r>
      </w:hyperlink>
    </w:p>
    <w:p w14:paraId="70BF4AEC" w14:textId="41C4FEC6" w:rsidR="00E0560B" w:rsidRDefault="002F1CE7">
      <w:pPr>
        <w:pStyle w:val="TableofFigures"/>
        <w:tabs>
          <w:tab w:val="right" w:leader="dot" w:pos="9060"/>
        </w:tabs>
        <w:rPr>
          <w:rFonts w:asciiTheme="minorHAnsi" w:eastAsiaTheme="minorEastAsia" w:hAnsiTheme="minorHAnsi" w:cstheme="minorBidi"/>
          <w:noProof/>
          <w:spacing w:val="0"/>
          <w:sz w:val="22"/>
          <w:szCs w:val="22"/>
          <w:lang w:val="nl-NL"/>
        </w:rPr>
      </w:pPr>
      <w:hyperlink w:anchor="_Toc527390005" w:history="1">
        <w:r w:rsidR="00E0560B" w:rsidRPr="004907DC">
          <w:rPr>
            <w:rStyle w:val="Hyperlink"/>
            <w:noProof/>
          </w:rPr>
          <w:t>Figure 11: Wide vision demonstrator (Y2).</w:t>
        </w:r>
        <w:r w:rsidR="00E0560B">
          <w:rPr>
            <w:noProof/>
            <w:webHidden/>
          </w:rPr>
          <w:tab/>
        </w:r>
        <w:r w:rsidR="00E0560B">
          <w:rPr>
            <w:noProof/>
            <w:webHidden/>
          </w:rPr>
          <w:fldChar w:fldCharType="begin"/>
        </w:r>
        <w:r w:rsidR="00E0560B">
          <w:rPr>
            <w:noProof/>
            <w:webHidden/>
          </w:rPr>
          <w:instrText xml:space="preserve"> PAGEREF _Toc527390005 \h </w:instrText>
        </w:r>
        <w:r w:rsidR="00E0560B">
          <w:rPr>
            <w:noProof/>
            <w:webHidden/>
          </w:rPr>
        </w:r>
        <w:r w:rsidR="00E0560B">
          <w:rPr>
            <w:noProof/>
            <w:webHidden/>
          </w:rPr>
          <w:fldChar w:fldCharType="separate"/>
        </w:r>
        <w:r w:rsidR="00E0560B">
          <w:rPr>
            <w:noProof/>
            <w:webHidden/>
          </w:rPr>
          <w:t>19</w:t>
        </w:r>
        <w:r w:rsidR="00E0560B">
          <w:rPr>
            <w:noProof/>
            <w:webHidden/>
          </w:rPr>
          <w:fldChar w:fldCharType="end"/>
        </w:r>
      </w:hyperlink>
    </w:p>
    <w:p w14:paraId="75AA3C73" w14:textId="084E4E82" w:rsidR="00E0560B" w:rsidRDefault="002F1CE7">
      <w:pPr>
        <w:pStyle w:val="TableofFigures"/>
        <w:tabs>
          <w:tab w:val="right" w:leader="dot" w:pos="9060"/>
        </w:tabs>
        <w:rPr>
          <w:rFonts w:asciiTheme="minorHAnsi" w:eastAsiaTheme="minorEastAsia" w:hAnsiTheme="minorHAnsi" w:cstheme="minorBidi"/>
          <w:noProof/>
          <w:spacing w:val="0"/>
          <w:sz w:val="22"/>
          <w:szCs w:val="22"/>
          <w:lang w:val="nl-NL"/>
        </w:rPr>
      </w:pPr>
      <w:hyperlink w:anchor="_Toc527390006" w:history="1">
        <w:r w:rsidR="00E0560B" w:rsidRPr="004907DC">
          <w:rPr>
            <w:rStyle w:val="Hyperlink"/>
            <w:noProof/>
          </w:rPr>
          <w:t>Figure 12: Flemish MOS2S demonstrator (Y2).</w:t>
        </w:r>
        <w:r w:rsidR="00E0560B">
          <w:rPr>
            <w:noProof/>
            <w:webHidden/>
          </w:rPr>
          <w:tab/>
        </w:r>
        <w:r w:rsidR="00E0560B">
          <w:rPr>
            <w:noProof/>
            <w:webHidden/>
          </w:rPr>
          <w:fldChar w:fldCharType="begin"/>
        </w:r>
        <w:r w:rsidR="00E0560B">
          <w:rPr>
            <w:noProof/>
            <w:webHidden/>
          </w:rPr>
          <w:instrText xml:space="preserve"> PAGEREF _Toc527390006 \h </w:instrText>
        </w:r>
        <w:r w:rsidR="00E0560B">
          <w:rPr>
            <w:noProof/>
            <w:webHidden/>
          </w:rPr>
        </w:r>
        <w:r w:rsidR="00E0560B">
          <w:rPr>
            <w:noProof/>
            <w:webHidden/>
          </w:rPr>
          <w:fldChar w:fldCharType="separate"/>
        </w:r>
        <w:r w:rsidR="00E0560B">
          <w:rPr>
            <w:noProof/>
            <w:webHidden/>
          </w:rPr>
          <w:t>20</w:t>
        </w:r>
        <w:r w:rsidR="00E0560B">
          <w:rPr>
            <w:noProof/>
            <w:webHidden/>
          </w:rPr>
          <w:fldChar w:fldCharType="end"/>
        </w:r>
      </w:hyperlink>
    </w:p>
    <w:p w14:paraId="1EDE01FD" w14:textId="21DF4A7D" w:rsidR="00E0560B" w:rsidRDefault="002F1CE7">
      <w:pPr>
        <w:pStyle w:val="TableofFigures"/>
        <w:tabs>
          <w:tab w:val="right" w:leader="dot" w:pos="9060"/>
        </w:tabs>
        <w:rPr>
          <w:rFonts w:asciiTheme="minorHAnsi" w:eastAsiaTheme="minorEastAsia" w:hAnsiTheme="minorHAnsi" w:cstheme="minorBidi"/>
          <w:noProof/>
          <w:spacing w:val="0"/>
          <w:sz w:val="22"/>
          <w:szCs w:val="22"/>
          <w:lang w:val="nl-NL"/>
        </w:rPr>
      </w:pPr>
      <w:hyperlink w:anchor="_Toc527390007" w:history="1">
        <w:r w:rsidR="00E0560B" w:rsidRPr="004907DC">
          <w:rPr>
            <w:rStyle w:val="Hyperlink"/>
            <w:noProof/>
          </w:rPr>
          <w:t>Figure 13: an interactive TV screen application.</w:t>
        </w:r>
        <w:r w:rsidR="00E0560B">
          <w:rPr>
            <w:noProof/>
            <w:webHidden/>
          </w:rPr>
          <w:tab/>
        </w:r>
        <w:r w:rsidR="00E0560B">
          <w:rPr>
            <w:noProof/>
            <w:webHidden/>
          </w:rPr>
          <w:fldChar w:fldCharType="begin"/>
        </w:r>
        <w:r w:rsidR="00E0560B">
          <w:rPr>
            <w:noProof/>
            <w:webHidden/>
          </w:rPr>
          <w:instrText xml:space="preserve"> PAGEREF _Toc527390007 \h </w:instrText>
        </w:r>
        <w:r w:rsidR="00E0560B">
          <w:rPr>
            <w:noProof/>
            <w:webHidden/>
          </w:rPr>
        </w:r>
        <w:r w:rsidR="00E0560B">
          <w:rPr>
            <w:noProof/>
            <w:webHidden/>
          </w:rPr>
          <w:fldChar w:fldCharType="separate"/>
        </w:r>
        <w:r w:rsidR="00E0560B">
          <w:rPr>
            <w:noProof/>
            <w:webHidden/>
          </w:rPr>
          <w:t>22</w:t>
        </w:r>
        <w:r w:rsidR="00E0560B">
          <w:rPr>
            <w:noProof/>
            <w:webHidden/>
          </w:rPr>
          <w:fldChar w:fldCharType="end"/>
        </w:r>
      </w:hyperlink>
    </w:p>
    <w:p w14:paraId="45FF0447" w14:textId="3B6ED1FC" w:rsidR="00E0560B" w:rsidRDefault="002F1CE7">
      <w:pPr>
        <w:pStyle w:val="TableofFigures"/>
        <w:tabs>
          <w:tab w:val="right" w:leader="dot" w:pos="9060"/>
        </w:tabs>
        <w:rPr>
          <w:rFonts w:asciiTheme="minorHAnsi" w:eastAsiaTheme="minorEastAsia" w:hAnsiTheme="minorHAnsi" w:cstheme="minorBidi"/>
          <w:noProof/>
          <w:spacing w:val="0"/>
          <w:sz w:val="22"/>
          <w:szCs w:val="22"/>
          <w:lang w:val="nl-NL"/>
        </w:rPr>
      </w:pPr>
      <w:hyperlink w:anchor="_Toc527390008" w:history="1">
        <w:r w:rsidR="00E0560B" w:rsidRPr="004907DC">
          <w:rPr>
            <w:rStyle w:val="Hyperlink"/>
            <w:noProof/>
          </w:rPr>
          <w:t>Figure 14: an interactive smartphone application.</w:t>
        </w:r>
        <w:r w:rsidR="00E0560B">
          <w:rPr>
            <w:noProof/>
            <w:webHidden/>
          </w:rPr>
          <w:tab/>
        </w:r>
        <w:r w:rsidR="00E0560B">
          <w:rPr>
            <w:noProof/>
            <w:webHidden/>
          </w:rPr>
          <w:fldChar w:fldCharType="begin"/>
        </w:r>
        <w:r w:rsidR="00E0560B">
          <w:rPr>
            <w:noProof/>
            <w:webHidden/>
          </w:rPr>
          <w:instrText xml:space="preserve"> PAGEREF _Toc527390008 \h </w:instrText>
        </w:r>
        <w:r w:rsidR="00E0560B">
          <w:rPr>
            <w:noProof/>
            <w:webHidden/>
          </w:rPr>
        </w:r>
        <w:r w:rsidR="00E0560B">
          <w:rPr>
            <w:noProof/>
            <w:webHidden/>
          </w:rPr>
          <w:fldChar w:fldCharType="separate"/>
        </w:r>
        <w:r w:rsidR="00E0560B">
          <w:rPr>
            <w:noProof/>
            <w:webHidden/>
          </w:rPr>
          <w:t>22</w:t>
        </w:r>
        <w:r w:rsidR="00E0560B">
          <w:rPr>
            <w:noProof/>
            <w:webHidden/>
          </w:rPr>
          <w:fldChar w:fldCharType="end"/>
        </w:r>
      </w:hyperlink>
    </w:p>
    <w:p w14:paraId="6353E890" w14:textId="781A50AB" w:rsidR="00E0560B" w:rsidRDefault="002F1CE7">
      <w:pPr>
        <w:pStyle w:val="TableofFigures"/>
        <w:tabs>
          <w:tab w:val="right" w:leader="dot" w:pos="9060"/>
        </w:tabs>
        <w:rPr>
          <w:rFonts w:asciiTheme="minorHAnsi" w:eastAsiaTheme="minorEastAsia" w:hAnsiTheme="minorHAnsi" w:cstheme="minorBidi"/>
          <w:noProof/>
          <w:spacing w:val="0"/>
          <w:sz w:val="22"/>
          <w:szCs w:val="22"/>
          <w:lang w:val="nl-NL"/>
        </w:rPr>
      </w:pPr>
      <w:hyperlink w:anchor="_Toc527390009" w:history="1">
        <w:r w:rsidR="00E0560B" w:rsidRPr="004907DC">
          <w:rPr>
            <w:rStyle w:val="Hyperlink"/>
            <w:noProof/>
          </w:rPr>
          <w:t>Figure 15: an interactive smartphone application.</w:t>
        </w:r>
        <w:r w:rsidR="00E0560B">
          <w:rPr>
            <w:noProof/>
            <w:webHidden/>
          </w:rPr>
          <w:tab/>
        </w:r>
        <w:r w:rsidR="00E0560B">
          <w:rPr>
            <w:noProof/>
            <w:webHidden/>
          </w:rPr>
          <w:fldChar w:fldCharType="begin"/>
        </w:r>
        <w:r w:rsidR="00E0560B">
          <w:rPr>
            <w:noProof/>
            <w:webHidden/>
          </w:rPr>
          <w:instrText xml:space="preserve"> PAGEREF _Toc527390009 \h </w:instrText>
        </w:r>
        <w:r w:rsidR="00E0560B">
          <w:rPr>
            <w:noProof/>
            <w:webHidden/>
          </w:rPr>
        </w:r>
        <w:r w:rsidR="00E0560B">
          <w:rPr>
            <w:noProof/>
            <w:webHidden/>
          </w:rPr>
          <w:fldChar w:fldCharType="separate"/>
        </w:r>
        <w:r w:rsidR="00E0560B">
          <w:rPr>
            <w:noProof/>
            <w:webHidden/>
          </w:rPr>
          <w:t>23</w:t>
        </w:r>
        <w:r w:rsidR="00E0560B">
          <w:rPr>
            <w:noProof/>
            <w:webHidden/>
          </w:rPr>
          <w:fldChar w:fldCharType="end"/>
        </w:r>
      </w:hyperlink>
    </w:p>
    <w:p w14:paraId="1349E125" w14:textId="151966AD" w:rsidR="00E40D06" w:rsidRPr="009959F3" w:rsidRDefault="00E40D06" w:rsidP="009959F3">
      <w:pPr>
        <w:pStyle w:val="ITEABodyText"/>
        <w:rPr>
          <w:lang w:eastAsia="en-US"/>
        </w:rPr>
      </w:pPr>
      <w:r>
        <w:rPr>
          <w:lang w:eastAsia="en-US"/>
        </w:rPr>
        <w:fldChar w:fldCharType="end"/>
      </w:r>
    </w:p>
    <w:p w14:paraId="144F0B95" w14:textId="77777777" w:rsidR="006168F9" w:rsidRPr="00AE7045" w:rsidRDefault="006168F9" w:rsidP="006168F9">
      <w:pPr>
        <w:pStyle w:val="ITEAHeading0"/>
        <w:rPr>
          <w:lang w:val="en-GB"/>
        </w:rPr>
      </w:pPr>
      <w:bookmarkStart w:id="24" w:name="_Toc527389960"/>
      <w:r w:rsidRPr="00FD1926">
        <w:rPr>
          <w:lang w:val="en-GB"/>
        </w:rPr>
        <w:lastRenderedPageBreak/>
        <w:t>Project acronyms</w:t>
      </w:r>
      <w:bookmarkEnd w:id="24"/>
    </w:p>
    <w:tbl>
      <w:tblPr>
        <w:tblStyle w:val="MediumShading1-Accent2"/>
        <w:tblW w:w="0" w:type="auto"/>
        <w:tblLook w:val="0480" w:firstRow="0" w:lastRow="0" w:firstColumn="1" w:lastColumn="0" w:noHBand="0" w:noVBand="1"/>
      </w:tblPr>
      <w:tblGrid>
        <w:gridCol w:w="1373"/>
        <w:gridCol w:w="7697"/>
      </w:tblGrid>
      <w:tr w:rsidR="00FE3520" w:rsidRPr="00FE3520" w14:paraId="48863991" w14:textId="77777777" w:rsidTr="00E40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77BFD04" w14:textId="77777777" w:rsidR="00FE3520" w:rsidRPr="00FE3520" w:rsidRDefault="00FE3520" w:rsidP="00E40D06">
            <w:pPr>
              <w:spacing w:before="0"/>
            </w:pPr>
            <w:r w:rsidRPr="00FE3520">
              <w:t>3DoF</w:t>
            </w:r>
          </w:p>
        </w:tc>
        <w:tc>
          <w:tcPr>
            <w:tcW w:w="7902" w:type="dxa"/>
          </w:tcPr>
          <w:p w14:paraId="2AA64A89" w14:textId="77777777" w:rsidR="00FE3520" w:rsidRPr="00FE3520" w:rsidRDefault="00FE3520" w:rsidP="00E40D06">
            <w:pPr>
              <w:spacing w:before="0"/>
              <w:cnfStyle w:val="000000100000" w:firstRow="0" w:lastRow="0" w:firstColumn="0" w:lastColumn="0" w:oddVBand="0" w:evenVBand="0" w:oddHBand="1" w:evenHBand="0" w:firstRowFirstColumn="0" w:firstRowLastColumn="0" w:lastRowFirstColumn="0" w:lastRowLastColumn="0"/>
            </w:pPr>
            <w:r w:rsidRPr="00FE3520">
              <w:t>3 degrees of freedom</w:t>
            </w:r>
          </w:p>
        </w:tc>
      </w:tr>
      <w:tr w:rsidR="00FE3520" w:rsidRPr="00FE3520" w14:paraId="75407279" w14:textId="77777777" w:rsidTr="00E40D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05B5AAC" w14:textId="77777777" w:rsidR="00FE3520" w:rsidRPr="00FE3520" w:rsidRDefault="00FE3520" w:rsidP="00E40D06">
            <w:pPr>
              <w:spacing w:before="0"/>
            </w:pPr>
            <w:r w:rsidRPr="00FE3520">
              <w:t>BE</w:t>
            </w:r>
          </w:p>
        </w:tc>
        <w:tc>
          <w:tcPr>
            <w:tcW w:w="7902" w:type="dxa"/>
          </w:tcPr>
          <w:p w14:paraId="2BB26103" w14:textId="77777777" w:rsidR="00FE3520" w:rsidRPr="00FE3520" w:rsidRDefault="00FE3520" w:rsidP="00E40D06">
            <w:pPr>
              <w:spacing w:before="0"/>
              <w:cnfStyle w:val="000000010000" w:firstRow="0" w:lastRow="0" w:firstColumn="0" w:lastColumn="0" w:oddVBand="0" w:evenVBand="0" w:oddHBand="0" w:evenHBand="1" w:firstRowFirstColumn="0" w:firstRowLastColumn="0" w:lastRowFirstColumn="0" w:lastRowLastColumn="0"/>
            </w:pPr>
            <w:r w:rsidRPr="00FE3520">
              <w:t>Belgium</w:t>
            </w:r>
          </w:p>
        </w:tc>
      </w:tr>
      <w:tr w:rsidR="00FE3520" w:rsidRPr="006168F9" w14:paraId="5B10ADA7" w14:textId="77777777" w:rsidTr="00E40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474899D" w14:textId="77777777" w:rsidR="00FE3520" w:rsidRPr="00724718" w:rsidRDefault="00FE3520" w:rsidP="00E40D06">
            <w:r w:rsidRPr="00724718">
              <w:t>CPA</w:t>
            </w:r>
          </w:p>
        </w:tc>
        <w:tc>
          <w:tcPr>
            <w:tcW w:w="7902" w:type="dxa"/>
          </w:tcPr>
          <w:p w14:paraId="45D0170A" w14:textId="77777777" w:rsidR="00FE3520" w:rsidRPr="005C518C" w:rsidRDefault="005C518C" w:rsidP="00E40D06">
            <w:pPr>
              <w:spacing w:before="0"/>
              <w:cnfStyle w:val="000000100000" w:firstRow="0" w:lastRow="0" w:firstColumn="0" w:lastColumn="0" w:oddVBand="0" w:evenVBand="0" w:oddHBand="1" w:evenHBand="0" w:firstRowFirstColumn="0" w:firstRowLastColumn="0" w:lastRowFirstColumn="0" w:lastRowLastColumn="0"/>
            </w:pPr>
            <w:r w:rsidRPr="005C518C">
              <w:t>Conformance Points A</w:t>
            </w:r>
          </w:p>
        </w:tc>
      </w:tr>
      <w:tr w:rsidR="00FE3520" w:rsidRPr="006168F9" w14:paraId="6A19C782" w14:textId="77777777" w:rsidTr="00E40D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29E2C366" w14:textId="77777777" w:rsidR="00FE3520" w:rsidRPr="00724718" w:rsidRDefault="00FE3520" w:rsidP="00E40D06">
            <w:r w:rsidRPr="00724718">
              <w:t>CPB</w:t>
            </w:r>
          </w:p>
        </w:tc>
        <w:tc>
          <w:tcPr>
            <w:tcW w:w="7902" w:type="dxa"/>
          </w:tcPr>
          <w:p w14:paraId="7B6EF0D3" w14:textId="77777777" w:rsidR="00FE3520" w:rsidRPr="005C518C" w:rsidRDefault="005C518C" w:rsidP="00E40D06">
            <w:pPr>
              <w:spacing w:before="0"/>
              <w:cnfStyle w:val="000000010000" w:firstRow="0" w:lastRow="0" w:firstColumn="0" w:lastColumn="0" w:oddVBand="0" w:evenVBand="0" w:oddHBand="0" w:evenHBand="1" w:firstRowFirstColumn="0" w:firstRowLastColumn="0" w:lastRowFirstColumn="0" w:lastRowLastColumn="0"/>
            </w:pPr>
            <w:r w:rsidRPr="005C518C">
              <w:t>Conformance Points B</w:t>
            </w:r>
          </w:p>
        </w:tc>
      </w:tr>
      <w:tr w:rsidR="00FE3520" w:rsidRPr="00FE3520" w14:paraId="7FDA13E5" w14:textId="77777777" w:rsidTr="00E40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A07C5FA" w14:textId="77777777" w:rsidR="00FE3520" w:rsidRPr="00724718" w:rsidRDefault="00FE3520" w:rsidP="00E40D06">
            <w:r w:rsidRPr="00724718">
              <w:t>DVB</w:t>
            </w:r>
          </w:p>
        </w:tc>
        <w:tc>
          <w:tcPr>
            <w:tcW w:w="7902" w:type="dxa"/>
          </w:tcPr>
          <w:p w14:paraId="1742FC69" w14:textId="77777777" w:rsidR="00FE3520" w:rsidRPr="00FE3520" w:rsidRDefault="00FE3520" w:rsidP="00E40D06">
            <w:pPr>
              <w:spacing w:before="0"/>
              <w:cnfStyle w:val="000000100000" w:firstRow="0" w:lastRow="0" w:firstColumn="0" w:lastColumn="0" w:oddVBand="0" w:evenVBand="0" w:oddHBand="1" w:evenHBand="0" w:firstRowFirstColumn="0" w:firstRowLastColumn="0" w:lastRowFirstColumn="0" w:lastRowLastColumn="0"/>
            </w:pPr>
            <w:r w:rsidRPr="00FE3520">
              <w:t>Digital Video Broadcasting</w:t>
            </w:r>
          </w:p>
        </w:tc>
      </w:tr>
      <w:tr w:rsidR="00FE3520" w:rsidRPr="00FE3520" w14:paraId="26AB9F38" w14:textId="77777777" w:rsidTr="00E40D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C3A2A88" w14:textId="77777777" w:rsidR="00FE3520" w:rsidRPr="00724718" w:rsidRDefault="00FE3520" w:rsidP="00E40D06">
            <w:r w:rsidRPr="00724718">
              <w:t>IM</w:t>
            </w:r>
          </w:p>
        </w:tc>
        <w:tc>
          <w:tcPr>
            <w:tcW w:w="7902" w:type="dxa"/>
          </w:tcPr>
          <w:p w14:paraId="0E7E8471" w14:textId="77777777" w:rsidR="00FE3520" w:rsidRPr="00FE3520" w:rsidRDefault="00FE3520" w:rsidP="00E40D06">
            <w:pPr>
              <w:spacing w:before="0"/>
              <w:cnfStyle w:val="000000010000" w:firstRow="0" w:lastRow="0" w:firstColumn="0" w:lastColumn="0" w:oddVBand="0" w:evenVBand="0" w:oddHBand="0" w:evenHBand="1" w:firstRowFirstColumn="0" w:firstRowLastColumn="0" w:lastRowFirstColumn="0" w:lastRowLastColumn="0"/>
            </w:pPr>
            <w:r w:rsidRPr="00FE3520">
              <w:t>Instant Messaging</w:t>
            </w:r>
          </w:p>
        </w:tc>
      </w:tr>
      <w:tr w:rsidR="00D03694" w:rsidRPr="00FE3520" w14:paraId="65BB2F72" w14:textId="77777777" w:rsidTr="00E40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2B55EB0" w14:textId="59181CDA" w:rsidR="00D03694" w:rsidRDefault="00D03694" w:rsidP="00E40D06">
            <w:r>
              <w:t>IT</w:t>
            </w:r>
          </w:p>
        </w:tc>
        <w:tc>
          <w:tcPr>
            <w:tcW w:w="7902" w:type="dxa"/>
          </w:tcPr>
          <w:p w14:paraId="32FE6D7D" w14:textId="0D17BB61" w:rsidR="00D03694" w:rsidRDefault="00D03694" w:rsidP="00E40D06">
            <w:pPr>
              <w:spacing w:before="0"/>
              <w:cnfStyle w:val="000000100000" w:firstRow="0" w:lastRow="0" w:firstColumn="0" w:lastColumn="0" w:oddVBand="0" w:evenVBand="0" w:oddHBand="1" w:evenHBand="0" w:firstRowFirstColumn="0" w:firstRowLastColumn="0" w:lastRowFirstColumn="0" w:lastRowLastColumn="0"/>
            </w:pPr>
            <w:r>
              <w:t>Italy</w:t>
            </w:r>
          </w:p>
        </w:tc>
      </w:tr>
      <w:tr w:rsidR="005C518C" w:rsidRPr="00FE3520" w14:paraId="08F9FBC3" w14:textId="77777777" w:rsidTr="00E40D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2107FBB7" w14:textId="77777777" w:rsidR="005C518C" w:rsidRPr="00724718" w:rsidRDefault="005C518C" w:rsidP="00E40D06">
            <w:r>
              <w:t>KR</w:t>
            </w:r>
          </w:p>
        </w:tc>
        <w:tc>
          <w:tcPr>
            <w:tcW w:w="7902" w:type="dxa"/>
          </w:tcPr>
          <w:p w14:paraId="4A506330" w14:textId="77777777" w:rsidR="005C518C" w:rsidRPr="00FE3520" w:rsidRDefault="005C518C" w:rsidP="00E40D06">
            <w:pPr>
              <w:spacing w:before="0"/>
              <w:cnfStyle w:val="000000010000" w:firstRow="0" w:lastRow="0" w:firstColumn="0" w:lastColumn="0" w:oddVBand="0" w:evenVBand="0" w:oddHBand="0" w:evenHBand="1" w:firstRowFirstColumn="0" w:firstRowLastColumn="0" w:lastRowFirstColumn="0" w:lastRowLastColumn="0"/>
            </w:pPr>
            <w:r>
              <w:t>Republic of Korea</w:t>
            </w:r>
          </w:p>
        </w:tc>
      </w:tr>
      <w:tr w:rsidR="00FE3520" w:rsidRPr="00FE3520" w14:paraId="6A6C7D7E" w14:textId="77777777" w:rsidTr="00E40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93C1AB7" w14:textId="77777777" w:rsidR="00FE3520" w:rsidRPr="00724718" w:rsidRDefault="00FE3520" w:rsidP="00E40D06">
            <w:r w:rsidRPr="00724718">
              <w:t>MOS2S</w:t>
            </w:r>
          </w:p>
        </w:tc>
        <w:tc>
          <w:tcPr>
            <w:tcW w:w="7902" w:type="dxa"/>
          </w:tcPr>
          <w:p w14:paraId="11D9C523" w14:textId="77777777" w:rsidR="00FE3520" w:rsidRPr="00FE3520" w:rsidRDefault="00FE3520" w:rsidP="00E40D06">
            <w:pPr>
              <w:spacing w:before="0"/>
              <w:ind w:left="0" w:right="0"/>
              <w:cnfStyle w:val="000000100000" w:firstRow="0" w:lastRow="0" w:firstColumn="0" w:lastColumn="0" w:oddVBand="0" w:evenVBand="0" w:oddHBand="1" w:evenHBand="0" w:firstRowFirstColumn="0" w:firstRowLastColumn="0" w:lastRowFirstColumn="0" w:lastRowLastColumn="0"/>
            </w:pPr>
            <w:r w:rsidRPr="00FE3520">
              <w:t>Media Orchestration Sensor To Screen</w:t>
            </w:r>
          </w:p>
        </w:tc>
      </w:tr>
      <w:tr w:rsidR="00FE3520" w:rsidRPr="00FE3520" w14:paraId="23854426" w14:textId="77777777" w:rsidTr="00E40D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5F174A4D" w14:textId="77777777" w:rsidR="00FE3520" w:rsidRPr="00724718" w:rsidRDefault="00FE3520" w:rsidP="00E40D06">
            <w:r w:rsidRPr="00724718">
              <w:t>NL</w:t>
            </w:r>
          </w:p>
        </w:tc>
        <w:tc>
          <w:tcPr>
            <w:tcW w:w="7902" w:type="dxa"/>
          </w:tcPr>
          <w:p w14:paraId="1B8A4BA9" w14:textId="77777777" w:rsidR="00FE3520" w:rsidRPr="00FE3520" w:rsidRDefault="00FE3520" w:rsidP="00E40D06">
            <w:pPr>
              <w:spacing w:before="0"/>
              <w:ind w:left="0" w:right="0"/>
              <w:cnfStyle w:val="000000010000" w:firstRow="0" w:lastRow="0" w:firstColumn="0" w:lastColumn="0" w:oddVBand="0" w:evenVBand="0" w:oddHBand="0" w:evenHBand="1" w:firstRowFirstColumn="0" w:firstRowLastColumn="0" w:lastRowFirstColumn="0" w:lastRowLastColumn="0"/>
            </w:pPr>
            <w:r w:rsidRPr="00FE3520">
              <w:t>(The) Netherlands</w:t>
            </w:r>
          </w:p>
        </w:tc>
      </w:tr>
      <w:tr w:rsidR="00FE3520" w:rsidRPr="00FE3520" w14:paraId="654F9C4A" w14:textId="77777777" w:rsidTr="00E40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A9430A8" w14:textId="77777777" w:rsidR="00FE3520" w:rsidRPr="00724718" w:rsidRDefault="00FE3520" w:rsidP="00E40D06">
            <w:r w:rsidRPr="00724718">
              <w:t>OB</w:t>
            </w:r>
          </w:p>
        </w:tc>
        <w:tc>
          <w:tcPr>
            <w:tcW w:w="7902" w:type="dxa"/>
          </w:tcPr>
          <w:p w14:paraId="321B887B" w14:textId="77777777" w:rsidR="00FE3520" w:rsidRPr="00FE3520" w:rsidRDefault="005C518C" w:rsidP="00E40D06">
            <w:pPr>
              <w:spacing w:before="0"/>
              <w:ind w:left="0" w:right="0"/>
              <w:cnfStyle w:val="000000100000" w:firstRow="0" w:lastRow="0" w:firstColumn="0" w:lastColumn="0" w:oddVBand="0" w:evenVBand="0" w:oddHBand="1" w:evenHBand="0" w:firstRowFirstColumn="0" w:firstRowLastColumn="0" w:lastRowFirstColumn="0" w:lastRowLastColumn="0"/>
            </w:pPr>
            <w:r>
              <w:t>Outside Broadcasting</w:t>
            </w:r>
          </w:p>
        </w:tc>
      </w:tr>
      <w:tr w:rsidR="00FE3520" w:rsidRPr="00FE3520" w14:paraId="5E99C778" w14:textId="77777777" w:rsidTr="00E40D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A2BB945" w14:textId="77777777" w:rsidR="00FE3520" w:rsidRPr="00724718" w:rsidRDefault="00FE3520" w:rsidP="00E40D06">
            <w:r w:rsidRPr="00724718">
              <w:t>PTZ</w:t>
            </w:r>
          </w:p>
        </w:tc>
        <w:tc>
          <w:tcPr>
            <w:tcW w:w="7902" w:type="dxa"/>
          </w:tcPr>
          <w:p w14:paraId="3A6F659B" w14:textId="331BEE90" w:rsidR="00FE3520" w:rsidRPr="00FE3520" w:rsidRDefault="00FE3520" w:rsidP="00AB15B0">
            <w:pPr>
              <w:spacing w:before="0"/>
              <w:ind w:left="0" w:right="0"/>
              <w:cnfStyle w:val="000000010000" w:firstRow="0" w:lastRow="0" w:firstColumn="0" w:lastColumn="0" w:oddVBand="0" w:evenVBand="0" w:oddHBand="0" w:evenHBand="1" w:firstRowFirstColumn="0" w:firstRowLastColumn="0" w:lastRowFirstColumn="0" w:lastRowLastColumn="0"/>
            </w:pPr>
            <w:r w:rsidRPr="00FE3520">
              <w:t>Pan-Tilt-Zoom</w:t>
            </w:r>
          </w:p>
        </w:tc>
      </w:tr>
      <w:tr w:rsidR="005C518C" w:rsidRPr="00FE3520" w14:paraId="7DC37BA0" w14:textId="77777777" w:rsidTr="00E40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C863078" w14:textId="77777777" w:rsidR="005C518C" w:rsidRDefault="005C518C" w:rsidP="00E40D06">
            <w:r>
              <w:t>TR</w:t>
            </w:r>
          </w:p>
        </w:tc>
        <w:tc>
          <w:tcPr>
            <w:tcW w:w="7902" w:type="dxa"/>
          </w:tcPr>
          <w:p w14:paraId="52FE3852" w14:textId="77777777" w:rsidR="005C518C" w:rsidRPr="00FE3520" w:rsidRDefault="005C518C" w:rsidP="00E40D06">
            <w:pPr>
              <w:spacing w:before="0"/>
              <w:cnfStyle w:val="000000100000" w:firstRow="0" w:lastRow="0" w:firstColumn="0" w:lastColumn="0" w:oddVBand="0" w:evenVBand="0" w:oddHBand="1" w:evenHBand="0" w:firstRowFirstColumn="0" w:firstRowLastColumn="0" w:lastRowFirstColumn="0" w:lastRowLastColumn="0"/>
            </w:pPr>
            <w:r>
              <w:t>Turkey</w:t>
            </w:r>
          </w:p>
        </w:tc>
      </w:tr>
      <w:tr w:rsidR="00FE3520" w:rsidRPr="00FE3520" w14:paraId="754D2D7C" w14:textId="77777777" w:rsidTr="00E40D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F6AA129" w14:textId="77777777" w:rsidR="00FE3520" w:rsidRPr="00724718" w:rsidRDefault="00FE3520" w:rsidP="00E40D06">
            <w:r>
              <w:t>UHD</w:t>
            </w:r>
          </w:p>
        </w:tc>
        <w:tc>
          <w:tcPr>
            <w:tcW w:w="7902" w:type="dxa"/>
          </w:tcPr>
          <w:p w14:paraId="48B57B6F" w14:textId="77777777" w:rsidR="00FE3520" w:rsidRPr="00FE3520" w:rsidRDefault="000902C1" w:rsidP="00E40D06">
            <w:pPr>
              <w:spacing w:before="0"/>
              <w:cnfStyle w:val="000000010000" w:firstRow="0" w:lastRow="0" w:firstColumn="0" w:lastColumn="0" w:oddVBand="0" w:evenVBand="0" w:oddHBand="0" w:evenHBand="1" w:firstRowFirstColumn="0" w:firstRowLastColumn="0" w:lastRowFirstColumn="0" w:lastRowLastColumn="0"/>
            </w:pPr>
            <w:r>
              <w:t>Ultra-</w:t>
            </w:r>
            <w:r w:rsidR="00FE3520" w:rsidRPr="00FE3520">
              <w:t>High Definition</w:t>
            </w:r>
          </w:p>
        </w:tc>
      </w:tr>
      <w:tr w:rsidR="00FE3520" w:rsidRPr="00FE3520" w14:paraId="5C467993" w14:textId="77777777" w:rsidTr="00E40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2CD6D7EC" w14:textId="77777777" w:rsidR="00FE3520" w:rsidRPr="00724718" w:rsidRDefault="00FE3520" w:rsidP="00E40D06">
            <w:r>
              <w:t>VR</w:t>
            </w:r>
          </w:p>
        </w:tc>
        <w:tc>
          <w:tcPr>
            <w:tcW w:w="7902" w:type="dxa"/>
          </w:tcPr>
          <w:p w14:paraId="49264589" w14:textId="77777777" w:rsidR="00FE3520" w:rsidRPr="00FE3520" w:rsidRDefault="00FE3520" w:rsidP="00E40D06">
            <w:pPr>
              <w:spacing w:before="0"/>
              <w:cnfStyle w:val="000000100000" w:firstRow="0" w:lastRow="0" w:firstColumn="0" w:lastColumn="0" w:oddVBand="0" w:evenVBand="0" w:oddHBand="1" w:evenHBand="0" w:firstRowFirstColumn="0" w:firstRowLastColumn="0" w:lastRowFirstColumn="0" w:lastRowLastColumn="0"/>
            </w:pPr>
            <w:r w:rsidRPr="00FE3520">
              <w:t>Virtual Reality</w:t>
            </w:r>
          </w:p>
        </w:tc>
      </w:tr>
    </w:tbl>
    <w:p w14:paraId="16B2F052" w14:textId="77777777" w:rsidR="009959F3" w:rsidRDefault="009959F3" w:rsidP="001B74BB">
      <w:pPr>
        <w:pStyle w:val="ITEABodyText"/>
      </w:pPr>
    </w:p>
    <w:p w14:paraId="69BA2D30" w14:textId="77777777" w:rsidR="009959F3" w:rsidRPr="009959F3" w:rsidRDefault="009959F3" w:rsidP="009959F3"/>
    <w:p w14:paraId="26647B82" w14:textId="77777777" w:rsidR="009959F3" w:rsidRDefault="009959F3" w:rsidP="009959F3"/>
    <w:p w14:paraId="77E2E15F" w14:textId="77777777" w:rsidR="006168F9" w:rsidRPr="009959F3" w:rsidRDefault="009959F3" w:rsidP="009959F3">
      <w:pPr>
        <w:tabs>
          <w:tab w:val="left" w:pos="5856"/>
        </w:tabs>
      </w:pPr>
      <w:r>
        <w:tab/>
      </w:r>
    </w:p>
    <w:p w14:paraId="55ECEDB9" w14:textId="77777777" w:rsidR="006168F9" w:rsidRPr="002571E8" w:rsidRDefault="006168F9" w:rsidP="004B4D4A">
      <w:pPr>
        <w:pStyle w:val="ITEAHeading1"/>
        <w:numPr>
          <w:ilvl w:val="0"/>
          <w:numId w:val="6"/>
        </w:numPr>
      </w:pPr>
      <w:bookmarkStart w:id="25" w:name="_Toc527389961"/>
      <w:bookmarkEnd w:id="17"/>
      <w:bookmarkEnd w:id="18"/>
      <w:bookmarkEnd w:id="19"/>
      <w:bookmarkEnd w:id="20"/>
      <w:bookmarkEnd w:id="21"/>
      <w:bookmarkEnd w:id="22"/>
      <w:r>
        <w:lastRenderedPageBreak/>
        <w:t>Introduction</w:t>
      </w:r>
      <w:bookmarkEnd w:id="25"/>
    </w:p>
    <w:p w14:paraId="12FDDBE6" w14:textId="7EA1CCB8" w:rsidR="00685DB3" w:rsidRPr="00685DB3" w:rsidRDefault="00685DB3" w:rsidP="00685DB3">
      <w:pPr>
        <w:jc w:val="both"/>
        <w:rPr>
          <w:rFonts w:asciiTheme="minorHAnsi" w:hAnsiTheme="minorHAnsi" w:cstheme="minorHAnsi"/>
          <w:sz w:val="22"/>
          <w:lang w:val="en-US"/>
        </w:rPr>
      </w:pPr>
      <w:r w:rsidRPr="00685DB3">
        <w:rPr>
          <w:rFonts w:asciiTheme="minorHAnsi" w:hAnsiTheme="minorHAnsi" w:cstheme="minorHAnsi"/>
          <w:sz w:val="22"/>
          <w:lang w:val="en-US"/>
        </w:rPr>
        <w:t xml:space="preserve">In Deliverable D1.1.2, the MOS2S consortium partners provide use case descriptions and demonstrator definitions for the 2nd year milestone. D1.1.2 is the fourth deliverable from WP1, in which we explore relevant use cases and usage scenarios for MOS2S from the point of platform functionality and valorization potential, so that from these use cases the design requirements can be distilled for the design tasks listed under WP2. Initially the envisaged use cases are Crowd Journalism, Live Events (e.g. sports, music). The process used in WP1 ensures that all stakeholders have a clear view of the usage scenarios for the MOS2S platform and come to a common understanding of the requested functionality, and the requirements should clearly map to individual architectural blocks or interfaces, capturing both what needs to be designed and how this should be tested. </w:t>
      </w:r>
    </w:p>
    <w:p w14:paraId="2FE9B3BD" w14:textId="77777777" w:rsidR="00685DB3" w:rsidRPr="00685DB3" w:rsidRDefault="00685DB3" w:rsidP="00685DB3">
      <w:pPr>
        <w:jc w:val="both"/>
        <w:rPr>
          <w:rFonts w:asciiTheme="minorHAnsi" w:hAnsiTheme="minorHAnsi" w:cstheme="minorHAnsi"/>
          <w:sz w:val="22"/>
          <w:lang w:val="en-US"/>
        </w:rPr>
      </w:pPr>
      <w:r w:rsidRPr="00685DB3">
        <w:rPr>
          <w:rFonts w:asciiTheme="minorHAnsi" w:hAnsiTheme="minorHAnsi" w:cstheme="minorHAnsi"/>
          <w:sz w:val="22"/>
          <w:lang w:val="en-US"/>
        </w:rPr>
        <w:t>In the first project year, we put focus on live event experiences, and the associated technical work on app development for concept demonstrators. The 1st year use case, as reported on in D1.1.1. saw a separation between professional and user-driven concepts, led by the Dutch and Belgium consortium partners, respectively. In the second project year, the focus shifts to platform integration, for demonstrating the orchestration capabilities of the technical platforms. We expect to see a mix of professional and user-driven concepts, based on the applications developed in the 1st year.</w:t>
      </w:r>
    </w:p>
    <w:p w14:paraId="016BB672" w14:textId="33A12171" w:rsidR="00685DB3" w:rsidRPr="00C72469" w:rsidRDefault="00685DB3" w:rsidP="00685DB3">
      <w:pPr>
        <w:jc w:val="both"/>
        <w:rPr>
          <w:rFonts w:asciiTheme="minorHAnsi" w:hAnsiTheme="minorHAnsi" w:cstheme="minorHAnsi"/>
          <w:sz w:val="22"/>
          <w:lang w:val="en-US"/>
        </w:rPr>
      </w:pPr>
      <w:r w:rsidRPr="00685DB3">
        <w:rPr>
          <w:rFonts w:asciiTheme="minorHAnsi" w:hAnsiTheme="minorHAnsi" w:cstheme="minorHAnsi"/>
          <w:sz w:val="22"/>
          <w:lang w:val="en-US"/>
        </w:rPr>
        <w:t>The use case description in D1.1.2 focuses on a Korea-centered live event in a Smart City context, and the associated demonstrator definition is led by the national consortium from Korea. In this deliverable, we further outline this use case description, derive user requirements from it, and present an associated demonstrator definition to showcase the R&amp;D efforts from the MOS2S consortium partners in the 2nd project year.</w:t>
      </w:r>
    </w:p>
    <w:p w14:paraId="2D075165" w14:textId="77777777" w:rsidR="00410D05" w:rsidRPr="002D0219" w:rsidRDefault="00410D05" w:rsidP="00410D05">
      <w:pPr>
        <w:jc w:val="both"/>
        <w:rPr>
          <w:rFonts w:asciiTheme="minorHAnsi" w:hAnsiTheme="minorHAnsi" w:cstheme="minorHAnsi"/>
          <w:i/>
          <w:lang w:val="en-US"/>
        </w:rPr>
      </w:pPr>
    </w:p>
    <w:p w14:paraId="0CCA6C02" w14:textId="77777777" w:rsidR="00132D93" w:rsidRDefault="00132D93" w:rsidP="00410D05">
      <w:pPr>
        <w:rPr>
          <w:rFonts w:asciiTheme="minorHAnsi" w:hAnsiTheme="minorHAnsi" w:cstheme="minorHAnsi"/>
        </w:rPr>
      </w:pPr>
    </w:p>
    <w:p w14:paraId="4C9E33CF" w14:textId="77777777" w:rsidR="006168F9" w:rsidRDefault="006168F9" w:rsidP="006168F9">
      <w:pPr>
        <w:rPr>
          <w:rFonts w:asciiTheme="minorHAnsi" w:hAnsiTheme="minorHAnsi" w:cstheme="minorHAnsi"/>
        </w:rPr>
      </w:pPr>
    </w:p>
    <w:p w14:paraId="6C36770B" w14:textId="3EB21ACE" w:rsidR="006168F9" w:rsidRPr="002571E8" w:rsidRDefault="006168F9" w:rsidP="004B4D4A">
      <w:pPr>
        <w:pStyle w:val="ITEAHeading1"/>
        <w:numPr>
          <w:ilvl w:val="0"/>
          <w:numId w:val="6"/>
        </w:numPr>
      </w:pPr>
      <w:bookmarkStart w:id="26" w:name="_Toc527389962"/>
      <w:r>
        <w:lastRenderedPageBreak/>
        <w:t>Use Case Description</w:t>
      </w:r>
      <w:bookmarkEnd w:id="26"/>
    </w:p>
    <w:p w14:paraId="6E986CA3" w14:textId="76EF126A" w:rsidR="00685DB3" w:rsidRDefault="00685DB3" w:rsidP="00FD1926">
      <w:pPr>
        <w:jc w:val="both"/>
        <w:rPr>
          <w:rFonts w:asciiTheme="minorHAnsi" w:hAnsiTheme="minorHAnsi" w:cstheme="minorHAnsi"/>
          <w:color w:val="000000" w:themeColor="text1"/>
          <w:sz w:val="22"/>
        </w:rPr>
      </w:pPr>
      <w:r w:rsidRPr="00685DB3">
        <w:rPr>
          <w:rFonts w:asciiTheme="minorHAnsi" w:hAnsiTheme="minorHAnsi" w:cstheme="minorHAnsi"/>
          <w:color w:val="000000" w:themeColor="text1"/>
          <w:sz w:val="22"/>
        </w:rPr>
        <w:t>In the second project year, we focus on platform integration, for demonstrating the orchestration capabilities of the technical platforms. We expect to see a mix of professional and user-driven concepts, based on the applications developed in the 1st year, with real-time and simultaneous demonstration of 1st year app concepts, orchestrating sensors data over a diverse et of screens. We define multiple usage scenarios around a live sport game in a smart venue, that help steer out technology developments and guide our platform integration work.</w:t>
      </w:r>
    </w:p>
    <w:p w14:paraId="4CA267EA" w14:textId="77777777" w:rsidR="003F065B" w:rsidRDefault="003F065B" w:rsidP="00FD1926">
      <w:pPr>
        <w:jc w:val="both"/>
        <w:rPr>
          <w:rFonts w:asciiTheme="minorHAnsi" w:hAnsiTheme="minorHAnsi" w:cstheme="minorHAnsi"/>
          <w:color w:val="000000" w:themeColor="text1"/>
          <w:sz w:val="22"/>
        </w:rPr>
      </w:pPr>
    </w:p>
    <w:p w14:paraId="18C059C9" w14:textId="272E2B34" w:rsidR="00072631" w:rsidRDefault="00072631" w:rsidP="00072631">
      <w:pPr>
        <w:pStyle w:val="ITEAHeading2"/>
      </w:pPr>
      <w:bookmarkStart w:id="27" w:name="_Toc527389963"/>
      <w:r>
        <w:t>Overall scenario description</w:t>
      </w:r>
      <w:bookmarkEnd w:id="27"/>
    </w:p>
    <w:p w14:paraId="3DD1FF89" w14:textId="22FC2C02" w:rsidR="00685DB3" w:rsidRPr="0073185C" w:rsidRDefault="00685DB3" w:rsidP="00685DB3">
      <w:pPr>
        <w:pStyle w:val="ITEABodyText"/>
        <w:numPr>
          <w:ilvl w:val="0"/>
          <w:numId w:val="23"/>
        </w:numPr>
        <w:rPr>
          <w:lang w:val="en-US"/>
        </w:rPr>
      </w:pPr>
      <w:r w:rsidRPr="0073185C">
        <w:rPr>
          <w:lang w:val="en-US"/>
        </w:rPr>
        <w:t>Centered around UWV as an innovative video format for live events, driven by Korean partners</w:t>
      </w:r>
      <w:r>
        <w:rPr>
          <w:lang w:val="en-US"/>
        </w:rPr>
        <w:t>.</w:t>
      </w:r>
    </w:p>
    <w:p w14:paraId="3C44EF08" w14:textId="3F3100EC" w:rsidR="00685DB3" w:rsidRPr="0073185C" w:rsidRDefault="00685DB3" w:rsidP="00685DB3">
      <w:pPr>
        <w:pStyle w:val="ITEABodyText"/>
        <w:numPr>
          <w:ilvl w:val="0"/>
          <w:numId w:val="23"/>
        </w:numPr>
        <w:rPr>
          <w:lang w:val="en-US"/>
        </w:rPr>
      </w:pPr>
      <w:r w:rsidRPr="0073185C">
        <w:rPr>
          <w:lang w:val="en-US"/>
        </w:rPr>
        <w:t>Demonstrator will include the world’s first intercontinental UWV broadcast between Korea and NL</w:t>
      </w:r>
      <w:r>
        <w:rPr>
          <w:lang w:val="en-US"/>
        </w:rPr>
        <w:t>.</w:t>
      </w:r>
    </w:p>
    <w:p w14:paraId="3B92CB97" w14:textId="55FD406A" w:rsidR="00685DB3" w:rsidRPr="0073185C" w:rsidRDefault="00685DB3" w:rsidP="00685DB3">
      <w:pPr>
        <w:pStyle w:val="ITEABodyText"/>
        <w:numPr>
          <w:ilvl w:val="0"/>
          <w:numId w:val="23"/>
        </w:numPr>
        <w:rPr>
          <w:lang w:val="en-US"/>
        </w:rPr>
      </w:pPr>
      <w:r w:rsidRPr="0073185C">
        <w:rPr>
          <w:lang w:val="en-US"/>
        </w:rPr>
        <w:t>Setting and background is a live sports events in the Amsterdam ArenA</w:t>
      </w:r>
      <w:r>
        <w:rPr>
          <w:lang w:val="en-US"/>
        </w:rPr>
        <w:t>.</w:t>
      </w:r>
    </w:p>
    <w:p w14:paraId="099936DA" w14:textId="6F9D04D0" w:rsidR="00685DB3" w:rsidRPr="0073185C" w:rsidRDefault="00685DB3" w:rsidP="00685DB3">
      <w:pPr>
        <w:pStyle w:val="ITEABodyText"/>
        <w:numPr>
          <w:ilvl w:val="0"/>
          <w:numId w:val="23"/>
        </w:numPr>
        <w:rPr>
          <w:lang w:val="en-US"/>
        </w:rPr>
      </w:pPr>
      <w:r w:rsidRPr="0073185C">
        <w:rPr>
          <w:lang w:val="en-US"/>
        </w:rPr>
        <w:t>In the venue, supported by a moderator, a dedicated analyst uses the online debating system and the coaching application to lead an online debate before and after the game; and to perform a real-time analysis during the game</w:t>
      </w:r>
      <w:r>
        <w:rPr>
          <w:lang w:val="en-US"/>
        </w:rPr>
        <w:t>.</w:t>
      </w:r>
    </w:p>
    <w:p w14:paraId="55D9F840" w14:textId="75CE8563" w:rsidR="00685DB3" w:rsidRPr="0073185C" w:rsidRDefault="00685DB3" w:rsidP="00685DB3">
      <w:pPr>
        <w:pStyle w:val="ITEABodyText"/>
        <w:numPr>
          <w:ilvl w:val="0"/>
          <w:numId w:val="23"/>
        </w:numPr>
        <w:rPr>
          <w:lang w:val="en-US"/>
        </w:rPr>
      </w:pPr>
      <w:r w:rsidRPr="0073185C">
        <w:rPr>
          <w:lang w:val="en-US"/>
        </w:rPr>
        <w:t>The event is broadcasted to several locations, including in-venue</w:t>
      </w:r>
      <w:r>
        <w:rPr>
          <w:lang w:val="en-US"/>
        </w:rPr>
        <w:t>;</w:t>
      </w:r>
    </w:p>
    <w:p w14:paraId="26158BCA" w14:textId="0EE0217A" w:rsidR="00685DB3" w:rsidRPr="0073185C" w:rsidRDefault="00685DB3" w:rsidP="00685DB3">
      <w:pPr>
        <w:pStyle w:val="ITEABodyText"/>
        <w:numPr>
          <w:ilvl w:val="1"/>
          <w:numId w:val="23"/>
        </w:numPr>
        <w:rPr>
          <w:lang w:val="en-US"/>
        </w:rPr>
      </w:pPr>
      <w:r w:rsidRPr="0073185C">
        <w:rPr>
          <w:lang w:val="en-US"/>
        </w:rPr>
        <w:t>in Turkey, viewers can watch the game in a pub and up to 2 viewers can join the online debate</w:t>
      </w:r>
      <w:r>
        <w:rPr>
          <w:lang w:val="en-US"/>
        </w:rPr>
        <w:t>;</w:t>
      </w:r>
    </w:p>
    <w:p w14:paraId="23A08460" w14:textId="4770F832" w:rsidR="00685DB3" w:rsidRPr="0073185C" w:rsidRDefault="00685DB3" w:rsidP="00685DB3">
      <w:pPr>
        <w:pStyle w:val="ITEABodyText"/>
        <w:numPr>
          <w:ilvl w:val="1"/>
          <w:numId w:val="23"/>
        </w:numPr>
        <w:rPr>
          <w:lang w:val="en-US"/>
        </w:rPr>
      </w:pPr>
      <w:r w:rsidRPr="0073185C">
        <w:rPr>
          <w:lang w:val="en-US"/>
        </w:rPr>
        <w:t>In Korea, viewers can watch the UWV content in controlled space and up to 2 viewers can watch in 360/VR</w:t>
      </w:r>
      <w:r>
        <w:rPr>
          <w:lang w:val="en-US"/>
        </w:rPr>
        <w:t>;</w:t>
      </w:r>
    </w:p>
    <w:p w14:paraId="60030EFF" w14:textId="53EE7CD1" w:rsidR="00685DB3" w:rsidRPr="0073185C" w:rsidRDefault="00685DB3" w:rsidP="00685DB3">
      <w:pPr>
        <w:pStyle w:val="ITEABodyText"/>
        <w:numPr>
          <w:ilvl w:val="1"/>
          <w:numId w:val="23"/>
        </w:numPr>
        <w:rPr>
          <w:lang w:val="en-US"/>
        </w:rPr>
      </w:pPr>
      <w:r w:rsidRPr="0073185C">
        <w:rPr>
          <w:lang w:val="en-US"/>
        </w:rPr>
        <w:t>home viewers in NL can watch the game on their TV, with additional game and player data</w:t>
      </w:r>
      <w:r>
        <w:rPr>
          <w:lang w:val="en-US"/>
        </w:rPr>
        <w:t>;</w:t>
      </w:r>
    </w:p>
    <w:p w14:paraId="70632859" w14:textId="7F3731EB" w:rsidR="00685DB3" w:rsidRPr="0073185C" w:rsidRDefault="00685DB3" w:rsidP="00685DB3">
      <w:pPr>
        <w:pStyle w:val="ITEABodyText"/>
        <w:numPr>
          <w:ilvl w:val="1"/>
          <w:numId w:val="23"/>
        </w:numPr>
        <w:rPr>
          <w:lang w:val="en-US"/>
        </w:rPr>
      </w:pPr>
      <w:r w:rsidRPr="0073185C">
        <w:rPr>
          <w:lang w:val="en-US"/>
        </w:rPr>
        <w:t>fans in the venue consume content though a mobile app; live game footage, analyst content and relevant social media</w:t>
      </w:r>
      <w:r>
        <w:rPr>
          <w:lang w:val="en-US"/>
        </w:rPr>
        <w:t>;</w:t>
      </w:r>
    </w:p>
    <w:p w14:paraId="270FC4C3" w14:textId="0382F5F7" w:rsidR="00685DB3" w:rsidRPr="0073185C" w:rsidRDefault="00685DB3" w:rsidP="00685DB3">
      <w:pPr>
        <w:pStyle w:val="ITEABodyText"/>
        <w:numPr>
          <w:ilvl w:val="1"/>
          <w:numId w:val="23"/>
        </w:numPr>
        <w:rPr>
          <w:lang w:val="en-US"/>
        </w:rPr>
      </w:pPr>
      <w:r w:rsidRPr="0073185C">
        <w:rPr>
          <w:lang w:val="en-US"/>
        </w:rPr>
        <w:t>fans in the venue can see UWV content and game / fan moments on the public displays in the venue</w:t>
      </w:r>
      <w:r>
        <w:rPr>
          <w:lang w:val="en-US"/>
        </w:rPr>
        <w:t>.</w:t>
      </w:r>
    </w:p>
    <w:p w14:paraId="06D689CA" w14:textId="77777777" w:rsidR="003D242A" w:rsidRDefault="003D242A" w:rsidP="003D242A">
      <w:pPr>
        <w:pStyle w:val="ITEABodyText"/>
        <w:rPr>
          <w:i/>
        </w:rPr>
      </w:pPr>
    </w:p>
    <w:p w14:paraId="11C5F1FC" w14:textId="1B1E029D" w:rsidR="001B74BB" w:rsidRDefault="00C917C7" w:rsidP="00AC5900">
      <w:pPr>
        <w:pStyle w:val="ITEAHeading2"/>
      </w:pPr>
      <w:bookmarkStart w:id="28" w:name="_Toc527389964"/>
      <w:r>
        <w:t>Experience for fans in the venue</w:t>
      </w:r>
      <w:bookmarkEnd w:id="28"/>
    </w:p>
    <w:p w14:paraId="2C38C9A9" w14:textId="273EB4AA" w:rsidR="00685DB3" w:rsidRDefault="00685DB3" w:rsidP="00685DB3">
      <w:pPr>
        <w:pStyle w:val="ITEABodyText"/>
        <w:rPr>
          <w:b/>
          <w:u w:val="single"/>
        </w:rPr>
      </w:pPr>
      <w:r w:rsidRPr="00685DB3">
        <w:rPr>
          <w:b/>
          <w:u w:val="single"/>
        </w:rPr>
        <w:t>Public screens: wide vision experience in the venue</w:t>
      </w:r>
    </w:p>
    <w:p w14:paraId="2BA5A9BD" w14:textId="0D6D7DAF" w:rsidR="00685DB3" w:rsidRDefault="00685DB3" w:rsidP="00685DB3">
      <w:pPr>
        <w:pStyle w:val="ITEABodyText"/>
      </w:pPr>
    </w:p>
    <w:p w14:paraId="2314D3E1" w14:textId="77777777" w:rsidR="00685DB3" w:rsidRPr="0073185C" w:rsidRDefault="00685DB3" w:rsidP="00685DB3">
      <w:pPr>
        <w:pStyle w:val="ITEABodyText"/>
        <w:rPr>
          <w:i/>
          <w:iCs/>
        </w:rPr>
      </w:pPr>
      <w:r w:rsidRPr="001A1222">
        <w:rPr>
          <w:noProof/>
          <w:lang w:val="en-US" w:eastAsia="en-US"/>
        </w:rPr>
        <w:lastRenderedPageBreak/>
        <w:drawing>
          <wp:inline distT="0" distB="0" distL="0" distR="0" wp14:anchorId="02C7E19F" wp14:editId="4927316E">
            <wp:extent cx="5759449" cy="1273810"/>
            <wp:effectExtent l="0" t="0" r="6350" b="0"/>
            <wp:docPr id="2431514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9449" cy="1273810"/>
                    </a:xfrm>
                    <a:prstGeom prst="rect">
                      <a:avLst/>
                    </a:prstGeom>
                  </pic:spPr>
                </pic:pic>
              </a:graphicData>
            </a:graphic>
          </wp:inline>
        </w:drawing>
      </w:r>
    </w:p>
    <w:p w14:paraId="71111B94" w14:textId="7526EF71" w:rsidR="00685DB3" w:rsidRPr="0073185C" w:rsidRDefault="00685DB3" w:rsidP="00685DB3">
      <w:pPr>
        <w:pStyle w:val="Caption"/>
        <w:jc w:val="center"/>
      </w:pPr>
      <w:bookmarkStart w:id="29" w:name="_Toc510615984"/>
      <w:bookmarkStart w:id="30" w:name="_Toc527389996"/>
      <w:r w:rsidRPr="004D6308">
        <w:t xml:space="preserve">Figure </w:t>
      </w:r>
      <w:r w:rsidRPr="004D6308">
        <w:fldChar w:fldCharType="begin"/>
      </w:r>
      <w:r w:rsidRPr="004D6308">
        <w:instrText xml:space="preserve"> SEQ Figure \* ARABIC </w:instrText>
      </w:r>
      <w:r w:rsidRPr="004D6308">
        <w:fldChar w:fldCharType="separate"/>
      </w:r>
      <w:r w:rsidR="00E0560B">
        <w:rPr>
          <w:noProof/>
        </w:rPr>
        <w:t>1</w:t>
      </w:r>
      <w:r w:rsidRPr="004D6308">
        <w:fldChar w:fldCharType="end"/>
      </w:r>
      <w:r w:rsidRPr="004D6308">
        <w:t>: wide vision experience in the venue</w:t>
      </w:r>
      <w:bookmarkEnd w:id="29"/>
      <w:bookmarkEnd w:id="30"/>
    </w:p>
    <w:p w14:paraId="385BE97D" w14:textId="77777777" w:rsidR="00685DB3" w:rsidRPr="0073185C" w:rsidRDefault="00685DB3" w:rsidP="00685DB3">
      <w:pPr>
        <w:pStyle w:val="ITEABodyText"/>
        <w:rPr>
          <w:rFonts w:ascii="Apple SD Gothic Neo" w:eastAsia="Apple SD Gothic Neo" w:hAnsi="Apple SD Gothic Neo" w:cs="Apple SD Gothic Neo"/>
        </w:rPr>
      </w:pPr>
      <w:r w:rsidRPr="001A1222">
        <w:t xml:space="preserve">Today, the professional football team of </w:t>
      </w:r>
      <w:r w:rsidRPr="0073185C">
        <w:rPr>
          <w:i/>
          <w:iCs/>
        </w:rPr>
        <w:t>Kees</w:t>
      </w:r>
      <w:r w:rsidRPr="0073185C">
        <w:t xml:space="preserve"> and </w:t>
      </w:r>
      <w:r w:rsidRPr="0073185C">
        <w:rPr>
          <w:i/>
          <w:iCs/>
        </w:rPr>
        <w:t>Matteo</w:t>
      </w:r>
      <w:r w:rsidRPr="0073185C">
        <w:t xml:space="preserve"> will play in Amsterdam Arena. During the game, Kees and Matteo want to drink some strong ones so they visit a cafeteria in the stadium. They don’t need to lose any minutes of the game since the cafeteria has a set of multiple screens which is showing the stadium at wide field of views (</w:t>
      </w:r>
      <w:r w:rsidRPr="0073185C">
        <w:rPr>
          <w:b/>
          <w:bCs/>
        </w:rPr>
        <w:t>UC PS.v.1</w:t>
      </w:r>
      <w:r w:rsidRPr="0073185C">
        <w:t>)</w:t>
      </w:r>
    </w:p>
    <w:p w14:paraId="39192977" w14:textId="77777777" w:rsidR="00685DB3" w:rsidRPr="0073185C" w:rsidRDefault="00685DB3" w:rsidP="00685DB3">
      <w:pPr>
        <w:pStyle w:val="ITEABodyText"/>
      </w:pPr>
      <w:r w:rsidRPr="0073185C">
        <w:t>However, the wide field of view screens can show only from one-side of the stadium, Kees is wondering the views from the other side. He put a HMD and he can see another view of the stadium (</w:t>
      </w:r>
      <w:r w:rsidRPr="0073185C">
        <w:rPr>
          <w:b/>
          <w:bCs/>
        </w:rPr>
        <w:t>UC PS.v.2</w:t>
      </w:r>
      <w:r w:rsidRPr="0073185C">
        <w:t>).</w:t>
      </w:r>
    </w:p>
    <w:p w14:paraId="155897E5" w14:textId="77777777" w:rsidR="00685DB3" w:rsidRPr="005C4662" w:rsidRDefault="00685DB3" w:rsidP="00685DB3">
      <w:pPr>
        <w:pStyle w:val="ITEABodyText"/>
        <w:rPr>
          <w:rFonts w:cs="Times New Roman"/>
        </w:rPr>
      </w:pPr>
      <w:r w:rsidRPr="005C4662">
        <w:rPr>
          <w:rFonts w:cs="Times New Roman"/>
        </w:rPr>
        <w:t>On the other hand, the main director of a local broadcasting service, Cameron, is in charge of broadcasting within the Amsterdam Arena. At a switching room, he sees the live feeds from a set of multiple cameras which are placed in a rig (</w:t>
      </w:r>
      <w:r w:rsidRPr="005C4662">
        <w:rPr>
          <w:b/>
          <w:bCs/>
        </w:rPr>
        <w:t xml:space="preserve">UC PS.v.3) </w:t>
      </w:r>
      <w:r w:rsidRPr="005C4662">
        <w:t>and another feed from the NL broadcasting service</w:t>
      </w:r>
      <w:r w:rsidRPr="005C4662">
        <w:rPr>
          <w:rFonts w:cs="Times New Roman"/>
        </w:rPr>
        <w:t xml:space="preserve">. When he needs to </w:t>
      </w:r>
      <w:r w:rsidRPr="005C4662">
        <w:t xml:space="preserve">switch one from another, he can select a set of live feeds </w:t>
      </w:r>
      <w:r w:rsidRPr="005C4662">
        <w:rPr>
          <w:rFonts w:cs="Times New Roman"/>
        </w:rPr>
        <w:t>(</w:t>
      </w:r>
      <w:r w:rsidRPr="005C4662">
        <w:rPr>
          <w:b/>
          <w:bCs/>
        </w:rPr>
        <w:t>UC PS.v.4</w:t>
      </w:r>
      <w:r w:rsidRPr="005C4662">
        <w:rPr>
          <w:rFonts w:cs="Times New Roman"/>
        </w:rPr>
        <w:t xml:space="preserve">). </w:t>
      </w:r>
    </w:p>
    <w:p w14:paraId="3C7B5F61" w14:textId="7FA02A4B" w:rsidR="00685DB3" w:rsidRDefault="00685DB3" w:rsidP="00685DB3">
      <w:pPr>
        <w:pStyle w:val="ITEABodyText"/>
      </w:pPr>
    </w:p>
    <w:p w14:paraId="3E836E37" w14:textId="1CE2E507" w:rsidR="00685DB3" w:rsidRPr="003F065B" w:rsidRDefault="00685DB3" w:rsidP="003F065B">
      <w:pPr>
        <w:jc w:val="both"/>
        <w:rPr>
          <w:rFonts w:asciiTheme="minorHAnsi" w:hAnsiTheme="minorHAnsi"/>
          <w:b/>
          <w:sz w:val="22"/>
          <w:u w:val="single"/>
        </w:rPr>
      </w:pPr>
      <w:r w:rsidRPr="003F065B">
        <w:rPr>
          <w:rFonts w:asciiTheme="minorHAnsi" w:hAnsiTheme="minorHAnsi"/>
          <w:b/>
          <w:sz w:val="22"/>
          <w:u w:val="single"/>
        </w:rPr>
        <w:t>Public screens: Wall of Moments</w:t>
      </w:r>
    </w:p>
    <w:p w14:paraId="21C4FB21" w14:textId="037C0BE3" w:rsidR="00685DB3" w:rsidRDefault="00685DB3" w:rsidP="00685DB3">
      <w:pPr>
        <w:pStyle w:val="ITEABodyText"/>
      </w:pPr>
      <w:r>
        <w:t>During the event i</w:t>
      </w:r>
      <w:r w:rsidRPr="0073185C">
        <w:t>n the Amsterdam ArenA building, several screens have been installed. Those screens are connected to the MOS2S platform to deliver a constant stream of user contributed media assets (</w:t>
      </w:r>
      <w:r w:rsidRPr="0073185C">
        <w:rPr>
          <w:b/>
        </w:rPr>
        <w:t>UC PS.v.5</w:t>
      </w:r>
      <w:r w:rsidRPr="0073185C">
        <w:t>). A couple of screens are accompanied by iBeacons to deliver a more interactive experience to the people passing the screens. Screens update their content to be more relevant to the user that’s in close range of the screen (</w:t>
      </w:r>
      <w:r w:rsidRPr="0073185C">
        <w:rPr>
          <w:b/>
        </w:rPr>
        <w:t>UC PS.v.6</w:t>
      </w:r>
      <w:r w:rsidRPr="0073185C">
        <w:t>).</w:t>
      </w:r>
      <w:r>
        <w:t xml:space="preserve"> </w:t>
      </w:r>
      <w:r w:rsidRPr="0073185C">
        <w:t>During the soccer match, the editorial team of the organiser is asking people to send in several types of content to be used on the screens and in the stories stream in the mobile app.</w:t>
      </w:r>
      <w:r>
        <w:t xml:space="preserve"> </w:t>
      </w:r>
      <w:r w:rsidRPr="0073185C">
        <w:t>At the Amsterdam ArenA, a mini studio has been set up with a camera and an interviewer. People using the app can sit in the studio next to the reporter. She asks the person sitting next to her questions about the soccer match. Meanwhile the interview is recorded on video (</w:t>
      </w:r>
      <w:r w:rsidRPr="0073185C">
        <w:rPr>
          <w:b/>
        </w:rPr>
        <w:t>UC PS.v.7</w:t>
      </w:r>
      <w:r w:rsidRPr="0073185C">
        <w:t>).</w:t>
      </w:r>
      <w:r>
        <w:t xml:space="preserve"> </w:t>
      </w:r>
      <w:r w:rsidRPr="0073185C">
        <w:t>After the interview the editorial team clips the video. The clipping system automatically adds a nice video bumper to the clipped video, making it a more professional video (</w:t>
      </w:r>
      <w:r w:rsidRPr="0073185C">
        <w:rPr>
          <w:b/>
        </w:rPr>
        <w:t>UC PS.v.8</w:t>
      </w:r>
      <w:r w:rsidRPr="0073185C">
        <w:t>).</w:t>
      </w:r>
    </w:p>
    <w:p w14:paraId="48E0B30B" w14:textId="6F4193F2" w:rsidR="00685DB3" w:rsidRDefault="00685DB3" w:rsidP="00685DB3">
      <w:pPr>
        <w:pStyle w:val="ITEABodyText"/>
      </w:pPr>
    </w:p>
    <w:p w14:paraId="41D59AC8" w14:textId="32E73488" w:rsidR="00685DB3" w:rsidRPr="003F065B" w:rsidRDefault="00685DB3" w:rsidP="003F065B">
      <w:pPr>
        <w:jc w:val="both"/>
        <w:rPr>
          <w:rFonts w:asciiTheme="minorHAnsi" w:hAnsiTheme="minorHAnsi"/>
          <w:b/>
          <w:sz w:val="22"/>
          <w:u w:val="single"/>
        </w:rPr>
      </w:pPr>
      <w:r w:rsidRPr="003F065B">
        <w:rPr>
          <w:rFonts w:asciiTheme="minorHAnsi" w:hAnsiTheme="minorHAnsi"/>
          <w:b/>
          <w:sz w:val="22"/>
          <w:u w:val="single"/>
        </w:rPr>
        <w:t>Mobile screens: interactive social viewing with user-generated contents in the venue</w:t>
      </w:r>
    </w:p>
    <w:p w14:paraId="24E5379C" w14:textId="51510FD8" w:rsidR="00685DB3" w:rsidRPr="005C4662" w:rsidRDefault="00685DB3" w:rsidP="00685DB3">
      <w:pPr>
        <w:pStyle w:val="ITEABodyText"/>
      </w:pPr>
      <w:r w:rsidRPr="005C4662">
        <w:t xml:space="preserve">At a sports, music or other event people want to have the best experience possible. Nowadays people post photos on social media using their personal account to show their friends and family the atmosphere at the event. Media content generated by the audience can enhance the global </w:t>
      </w:r>
      <w:r w:rsidRPr="005C4662">
        <w:lastRenderedPageBreak/>
        <w:t>event experience for people at home as well as people at the event or people who are on their way to the event. Event organisers can build upon the shared media assets and create stories of experiences at the event.</w:t>
      </w:r>
      <w:r>
        <w:t xml:space="preserve"> </w:t>
      </w:r>
      <w:r w:rsidRPr="005C4662">
        <w:t>Before the event the event organiser can interact with people (</w:t>
      </w:r>
      <w:r w:rsidRPr="005C4662">
        <w:rPr>
          <w:b/>
        </w:rPr>
        <w:t xml:space="preserve">UC </w:t>
      </w:r>
      <w:r w:rsidRPr="0073185C">
        <w:rPr>
          <w:b/>
        </w:rPr>
        <w:t>MS</w:t>
      </w:r>
      <w:r w:rsidRPr="005C4662">
        <w:rPr>
          <w:b/>
        </w:rPr>
        <w:t>.</w:t>
      </w:r>
      <w:r w:rsidRPr="0073185C">
        <w:rPr>
          <w:b/>
        </w:rPr>
        <w:t>vp</w:t>
      </w:r>
      <w:r w:rsidRPr="005C4662">
        <w:rPr>
          <w:b/>
        </w:rPr>
        <w:t>.1</w:t>
      </w:r>
      <w:r w:rsidRPr="005C4662">
        <w:t xml:space="preserve">) that will go to the event, creating the excitement before the start of the event. At the same time, it makes it possible for the event organiser to have as many people as possible to download and use the mobile app, so that the experience during the event can be as unique as possible to the people at the event. The mobile app will be the </w:t>
      </w:r>
      <w:r w:rsidRPr="0073185C">
        <w:t>centrepiece</w:t>
      </w:r>
      <w:r w:rsidRPr="005C4662">
        <w:t xml:space="preserve"> of the personalised event experience.</w:t>
      </w:r>
      <w:r>
        <w:t xml:space="preserve"> </w:t>
      </w:r>
      <w:r w:rsidRPr="005C4662">
        <w:t>After the event, the event organiser can interact again with the audience and give them an after experience with highlights or interesting stories created during the event.</w:t>
      </w:r>
      <w:r>
        <w:t xml:space="preserve"> </w:t>
      </w:r>
      <w:r w:rsidRPr="005C4662">
        <w:t>The different aspects of the scenario are discussed in detail below.</w:t>
      </w:r>
    </w:p>
    <w:p w14:paraId="08932375" w14:textId="77777777" w:rsidR="00685DB3" w:rsidRPr="005C4662" w:rsidRDefault="00685DB3" w:rsidP="00685DB3">
      <w:pPr>
        <w:pStyle w:val="ITEABodyText"/>
      </w:pPr>
    </w:p>
    <w:p w14:paraId="0FC3F36F" w14:textId="77777777" w:rsidR="00685DB3" w:rsidRPr="00685DB3" w:rsidRDefault="00685DB3" w:rsidP="00685DB3">
      <w:pPr>
        <w:pStyle w:val="ITEABodyText"/>
        <w:rPr>
          <w:i/>
          <w:u w:val="single"/>
        </w:rPr>
      </w:pPr>
      <w:r w:rsidRPr="00685DB3">
        <w:rPr>
          <w:i/>
          <w:u w:val="single"/>
        </w:rPr>
        <w:t>Before the event</w:t>
      </w:r>
    </w:p>
    <w:p w14:paraId="577FF3CB" w14:textId="3F8EDE19" w:rsidR="00685DB3" w:rsidRDefault="00685DB3" w:rsidP="00685DB3">
      <w:pPr>
        <w:pStyle w:val="ITEABodyText"/>
      </w:pPr>
      <w:r w:rsidRPr="005C4662">
        <w:t xml:space="preserve">Tomorrow, the national football teams of </w:t>
      </w:r>
      <w:r w:rsidRPr="005C4662">
        <w:rPr>
          <w:i/>
        </w:rPr>
        <w:t>Kees</w:t>
      </w:r>
      <w:r w:rsidRPr="005C4662">
        <w:t xml:space="preserve"> and </w:t>
      </w:r>
      <w:r w:rsidRPr="005C4662">
        <w:rPr>
          <w:i/>
        </w:rPr>
        <w:t>Matteo</w:t>
      </w:r>
      <w:r w:rsidRPr="005C4662">
        <w:t xml:space="preserve"> will play again against each other in Amsterdam Arena. </w:t>
      </w:r>
      <w:r w:rsidRPr="005C4662">
        <w:rPr>
          <w:i/>
        </w:rPr>
        <w:t>Kees</w:t>
      </w:r>
      <w:r w:rsidRPr="005C4662">
        <w:t xml:space="preserve"> and </w:t>
      </w:r>
      <w:r w:rsidRPr="005C4662">
        <w:rPr>
          <w:i/>
        </w:rPr>
        <w:t>Matteo</w:t>
      </w:r>
      <w:r w:rsidRPr="005C4662">
        <w:t xml:space="preserve"> download the event app which have been mentioned in an e-mail sent by the event’s organiser.</w:t>
      </w:r>
      <w:r>
        <w:t xml:space="preserve"> </w:t>
      </w:r>
      <w:r w:rsidRPr="005C4662">
        <w:t xml:space="preserve">In the app </w:t>
      </w:r>
      <w:r w:rsidRPr="005C4662">
        <w:rPr>
          <w:i/>
        </w:rPr>
        <w:t>Kees</w:t>
      </w:r>
      <w:r w:rsidRPr="005C4662">
        <w:t xml:space="preserve"> and </w:t>
      </w:r>
      <w:r w:rsidRPr="005C4662">
        <w:rPr>
          <w:i/>
        </w:rPr>
        <w:t>Matteo</w:t>
      </w:r>
      <w:r w:rsidRPr="005C4662">
        <w:t xml:space="preserve"> select which soccer team they want to follow (</w:t>
      </w:r>
      <w:r w:rsidRPr="005C4662">
        <w:rPr>
          <w:b/>
        </w:rPr>
        <w:t xml:space="preserve">UC </w:t>
      </w:r>
      <w:r w:rsidRPr="0073185C">
        <w:rPr>
          <w:b/>
        </w:rPr>
        <w:t>MS</w:t>
      </w:r>
      <w:r w:rsidRPr="005C4662">
        <w:rPr>
          <w:b/>
        </w:rPr>
        <w:t>.</w:t>
      </w:r>
      <w:r w:rsidRPr="0073185C">
        <w:rPr>
          <w:b/>
        </w:rPr>
        <w:t>v</w:t>
      </w:r>
      <w:r w:rsidRPr="005C4662">
        <w:rPr>
          <w:b/>
        </w:rPr>
        <w:t>u.1</w:t>
      </w:r>
      <w:r w:rsidRPr="005C4662">
        <w:t>). After this selection they are greated with a question (</w:t>
      </w:r>
      <w:r w:rsidRPr="005C4662">
        <w:rPr>
          <w:b/>
        </w:rPr>
        <w:t xml:space="preserve">UC </w:t>
      </w:r>
      <w:r w:rsidRPr="0073185C">
        <w:rPr>
          <w:b/>
        </w:rPr>
        <w:t>MS</w:t>
      </w:r>
      <w:r w:rsidRPr="005C4662">
        <w:rPr>
          <w:b/>
        </w:rPr>
        <w:t>.</w:t>
      </w:r>
      <w:r w:rsidRPr="0073185C">
        <w:rPr>
          <w:b/>
        </w:rPr>
        <w:t>v</w:t>
      </w:r>
      <w:r w:rsidRPr="005C4662">
        <w:rPr>
          <w:b/>
        </w:rPr>
        <w:t>p.2</w:t>
      </w:r>
      <w:r w:rsidRPr="005C4662">
        <w:t xml:space="preserve">) to put a friendly bet on the outcome of the game. The app has a twofold interface. It has a </w:t>
      </w:r>
      <w:r w:rsidRPr="0073185C">
        <w:t>chat-based</w:t>
      </w:r>
      <w:r w:rsidRPr="005C4662">
        <w:t xml:space="preserve"> UI where people can send in text, photos and videos (</w:t>
      </w:r>
      <w:r w:rsidRPr="005C4662">
        <w:rPr>
          <w:b/>
        </w:rPr>
        <w:t xml:space="preserve">UC </w:t>
      </w:r>
      <w:r w:rsidRPr="0073185C">
        <w:rPr>
          <w:b/>
        </w:rPr>
        <w:t>MS</w:t>
      </w:r>
      <w:r w:rsidRPr="005C4662">
        <w:rPr>
          <w:b/>
        </w:rPr>
        <w:t>.</w:t>
      </w:r>
      <w:r w:rsidRPr="0073185C">
        <w:rPr>
          <w:b/>
        </w:rPr>
        <w:t>v</w:t>
      </w:r>
      <w:r w:rsidRPr="005C4662">
        <w:rPr>
          <w:b/>
        </w:rPr>
        <w:t>u.2</w:t>
      </w:r>
      <w:r w:rsidRPr="005C4662">
        <w:t xml:space="preserve">). In that same chat </w:t>
      </w:r>
      <w:r w:rsidRPr="0073185C">
        <w:t>interface,</w:t>
      </w:r>
      <w:r w:rsidRPr="005C4662">
        <w:t xml:space="preserve"> the event organiser is able to interact with the end user, sending messages back to the user or broadcast a question to a selection of users (</w:t>
      </w:r>
      <w:r w:rsidRPr="005C4662">
        <w:rPr>
          <w:b/>
        </w:rPr>
        <w:t xml:space="preserve">UC </w:t>
      </w:r>
      <w:r w:rsidRPr="0073185C">
        <w:rPr>
          <w:b/>
        </w:rPr>
        <w:t>MS</w:t>
      </w:r>
      <w:r w:rsidRPr="005C4662">
        <w:rPr>
          <w:b/>
        </w:rPr>
        <w:t>.</w:t>
      </w:r>
      <w:r w:rsidRPr="0073185C">
        <w:rPr>
          <w:b/>
        </w:rPr>
        <w:t>v</w:t>
      </w:r>
      <w:r w:rsidRPr="005C4662">
        <w:rPr>
          <w:b/>
        </w:rPr>
        <w:t>p.3</w:t>
      </w:r>
      <w:r w:rsidRPr="005C4662">
        <w:t>). Some messages from users will be handled by an automated system; a chatbot will try to answer as much questions the system receives to minimize the editorial impact to the event organiser (</w:t>
      </w:r>
      <w:r w:rsidRPr="005C4662">
        <w:rPr>
          <w:b/>
        </w:rPr>
        <w:t xml:space="preserve">UC </w:t>
      </w:r>
      <w:r w:rsidRPr="0073185C">
        <w:rPr>
          <w:b/>
        </w:rPr>
        <w:t>MS</w:t>
      </w:r>
      <w:r w:rsidRPr="005C4662">
        <w:rPr>
          <w:b/>
        </w:rPr>
        <w:t>.</w:t>
      </w:r>
      <w:r w:rsidRPr="0073185C">
        <w:rPr>
          <w:b/>
        </w:rPr>
        <w:t>v</w:t>
      </w:r>
      <w:r w:rsidRPr="005C4662">
        <w:rPr>
          <w:b/>
        </w:rPr>
        <w:t>p.4</w:t>
      </w:r>
      <w:r w:rsidRPr="005C4662">
        <w:t>).</w:t>
      </w:r>
    </w:p>
    <w:p w14:paraId="66EB4630" w14:textId="6AF088DC" w:rsidR="00685DB3" w:rsidRDefault="00685DB3" w:rsidP="00685DB3">
      <w:pPr>
        <w:pStyle w:val="ITEABodyText"/>
      </w:pPr>
    </w:p>
    <w:p w14:paraId="278DD322" w14:textId="72E02720" w:rsidR="00361525" w:rsidRDefault="00685DB3" w:rsidP="00361525">
      <w:pPr>
        <w:pStyle w:val="ITEABodyText"/>
        <w:keepNext/>
        <w:jc w:val="center"/>
      </w:pPr>
      <w:r w:rsidRPr="001A1222">
        <w:rPr>
          <w:noProof/>
          <w:lang w:val="en-US" w:eastAsia="en-US"/>
        </w:rPr>
        <w:drawing>
          <wp:inline distT="0" distB="0" distL="0" distR="0" wp14:anchorId="6A944008" wp14:editId="54696492">
            <wp:extent cx="1642313" cy="3037662"/>
            <wp:effectExtent l="0" t="0" r="889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46964" cy="3046264"/>
                    </a:xfrm>
                    <a:prstGeom prst="rect">
                      <a:avLst/>
                    </a:prstGeom>
                  </pic:spPr>
                </pic:pic>
              </a:graphicData>
            </a:graphic>
          </wp:inline>
        </w:drawing>
      </w:r>
      <w:r w:rsidR="00361525" w:rsidRPr="00361525">
        <w:rPr>
          <w:noProof/>
          <w:lang w:eastAsia="en-GB"/>
        </w:rPr>
        <w:t xml:space="preserve"> </w:t>
      </w:r>
      <w:r w:rsidR="00361525" w:rsidRPr="001A1222">
        <w:rPr>
          <w:noProof/>
          <w:lang w:val="en-US" w:eastAsia="en-US"/>
        </w:rPr>
        <w:drawing>
          <wp:inline distT="0" distB="0" distL="0" distR="0" wp14:anchorId="73112664" wp14:editId="73FAAD88">
            <wp:extent cx="1636070" cy="3026116"/>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45421" cy="3043411"/>
                    </a:xfrm>
                    <a:prstGeom prst="rect">
                      <a:avLst/>
                    </a:prstGeom>
                  </pic:spPr>
                </pic:pic>
              </a:graphicData>
            </a:graphic>
          </wp:inline>
        </w:drawing>
      </w:r>
    </w:p>
    <w:p w14:paraId="1CED5155" w14:textId="66A1DE4F" w:rsidR="00361525" w:rsidRDefault="00361525" w:rsidP="00361525">
      <w:pPr>
        <w:pStyle w:val="Caption"/>
        <w:jc w:val="center"/>
      </w:pPr>
      <w:bookmarkStart w:id="31" w:name="_Toc527389997"/>
      <w:r>
        <w:t xml:space="preserve">Figure </w:t>
      </w:r>
      <w:r>
        <w:fldChar w:fldCharType="begin"/>
      </w:r>
      <w:r>
        <w:instrText xml:space="preserve"> SEQ Figure \* ARABIC </w:instrText>
      </w:r>
      <w:r>
        <w:fldChar w:fldCharType="separate"/>
      </w:r>
      <w:r w:rsidR="00E0560B">
        <w:rPr>
          <w:noProof/>
        </w:rPr>
        <w:t>2</w:t>
      </w:r>
      <w:r>
        <w:fldChar w:fldCharType="end"/>
      </w:r>
      <w:r>
        <w:t xml:space="preserve">: (left) </w:t>
      </w:r>
      <w:r w:rsidRPr="004D6308">
        <w:t>user-generated chats</w:t>
      </w:r>
      <w:bookmarkEnd w:id="31"/>
      <w:r>
        <w:tab/>
      </w:r>
    </w:p>
    <w:p w14:paraId="5755F867" w14:textId="505A5C2F" w:rsidR="00361525" w:rsidRPr="005C4662" w:rsidRDefault="00361525" w:rsidP="00361525">
      <w:pPr>
        <w:pStyle w:val="Caption"/>
        <w:jc w:val="center"/>
      </w:pPr>
      <w:bookmarkStart w:id="32" w:name="_Toc527389998"/>
      <w:r>
        <w:t xml:space="preserve">Figure </w:t>
      </w:r>
      <w:r>
        <w:fldChar w:fldCharType="begin"/>
      </w:r>
      <w:r>
        <w:instrText xml:space="preserve"> SEQ Figure \* ARABIC </w:instrText>
      </w:r>
      <w:r>
        <w:fldChar w:fldCharType="separate"/>
      </w:r>
      <w:r w:rsidR="00E0560B">
        <w:rPr>
          <w:noProof/>
        </w:rPr>
        <w:t>3</w:t>
      </w:r>
      <w:r>
        <w:fldChar w:fldCharType="end"/>
      </w:r>
      <w:r>
        <w:t xml:space="preserve">: (right) </w:t>
      </w:r>
      <w:r w:rsidRPr="004D6308">
        <w:t>user-generated story feed based on photos and videos</w:t>
      </w:r>
      <w:bookmarkEnd w:id="32"/>
    </w:p>
    <w:p w14:paraId="4FE54E5B" w14:textId="4DF7E15B" w:rsidR="00685DB3" w:rsidRDefault="00361525" w:rsidP="00361525">
      <w:pPr>
        <w:pStyle w:val="ITEABodyText"/>
        <w:keepNext/>
      </w:pPr>
      <w:r>
        <w:rPr>
          <w:noProof/>
          <w:lang w:eastAsia="en-GB"/>
        </w:rPr>
        <w:lastRenderedPageBreak/>
        <w:t xml:space="preserve"> </w:t>
      </w:r>
      <w:r w:rsidR="00685DB3" w:rsidRPr="005C4662">
        <w:t>The app also features a stories feed (</w:t>
      </w:r>
      <w:r w:rsidR="00685DB3" w:rsidRPr="005C4662">
        <w:rPr>
          <w:b/>
        </w:rPr>
        <w:t xml:space="preserve">UC </w:t>
      </w:r>
      <w:r w:rsidR="00685DB3" w:rsidRPr="0073185C">
        <w:rPr>
          <w:b/>
        </w:rPr>
        <w:t>MS</w:t>
      </w:r>
      <w:r w:rsidR="00685DB3" w:rsidRPr="005C4662">
        <w:rPr>
          <w:b/>
        </w:rPr>
        <w:t>.</w:t>
      </w:r>
      <w:r w:rsidR="00685DB3" w:rsidRPr="0073185C">
        <w:rPr>
          <w:b/>
        </w:rPr>
        <w:t>v</w:t>
      </w:r>
      <w:r w:rsidR="00685DB3" w:rsidRPr="005C4662">
        <w:rPr>
          <w:b/>
        </w:rPr>
        <w:t>p.5</w:t>
      </w:r>
      <w:r w:rsidR="00685DB3" w:rsidRPr="005C4662">
        <w:t>). This is a way for the event organiser to create compelling stories based on photos and videos received by the audience. But it can also embed interesting posts found on social media platforms and clips generated by the GameOn analysis system.</w:t>
      </w:r>
    </w:p>
    <w:p w14:paraId="215E8759" w14:textId="427B328E" w:rsidR="00685DB3" w:rsidRDefault="00685DB3" w:rsidP="00685DB3">
      <w:pPr>
        <w:pStyle w:val="ITEABodyText"/>
      </w:pPr>
    </w:p>
    <w:p w14:paraId="735252F9" w14:textId="77777777" w:rsidR="00685DB3" w:rsidRPr="00685DB3" w:rsidRDefault="00685DB3" w:rsidP="00685DB3">
      <w:pPr>
        <w:pStyle w:val="ITEABodyText"/>
        <w:rPr>
          <w:i/>
          <w:u w:val="single"/>
        </w:rPr>
      </w:pPr>
      <w:r w:rsidRPr="00685DB3">
        <w:rPr>
          <w:i/>
          <w:u w:val="single"/>
        </w:rPr>
        <w:t>After the event</w:t>
      </w:r>
    </w:p>
    <w:p w14:paraId="0B4F4788" w14:textId="21C28210" w:rsidR="00685DB3" w:rsidRDefault="00685DB3" w:rsidP="00685DB3">
      <w:pPr>
        <w:pStyle w:val="ITEABodyText"/>
      </w:pPr>
      <w:r>
        <w:t>The day after the soccer match Kees and Matteo receive their video with the interview they have made at the event (</w:t>
      </w:r>
      <w:r w:rsidRPr="00685DB3">
        <w:rPr>
          <w:b/>
        </w:rPr>
        <w:t>UC MS.vu.3</w:t>
      </w:r>
      <w:r>
        <w:t>). Through the mobile app they can share that video on social media (</w:t>
      </w:r>
      <w:r w:rsidRPr="00685DB3">
        <w:rPr>
          <w:b/>
        </w:rPr>
        <w:t>UC MS.vu.4</w:t>
      </w:r>
      <w:r>
        <w:t>). The event organiser is happy to see that lots of people have shared their experience on Facebook and Twitter. The editorial team creates a new video based on all gathered user generated content to create a nice resume of the event and sends it through the app to the audience.</w:t>
      </w:r>
    </w:p>
    <w:p w14:paraId="3E0461E7" w14:textId="492CA1D6" w:rsidR="00685DB3" w:rsidRDefault="00685DB3" w:rsidP="00685DB3">
      <w:pPr>
        <w:pStyle w:val="ITEABodyText"/>
      </w:pPr>
    </w:p>
    <w:p w14:paraId="504978D7" w14:textId="64EB31C4" w:rsidR="00685DB3" w:rsidRPr="003F065B" w:rsidRDefault="00685DB3" w:rsidP="003F065B">
      <w:pPr>
        <w:jc w:val="both"/>
        <w:rPr>
          <w:rFonts w:asciiTheme="minorHAnsi" w:hAnsiTheme="minorHAnsi"/>
          <w:b/>
          <w:sz w:val="22"/>
          <w:u w:val="single"/>
        </w:rPr>
      </w:pPr>
      <w:r w:rsidRPr="003F065B">
        <w:rPr>
          <w:rFonts w:asciiTheme="minorHAnsi" w:hAnsiTheme="minorHAnsi"/>
          <w:b/>
          <w:sz w:val="22"/>
          <w:u w:val="single"/>
        </w:rPr>
        <w:t>Mobile screens: augmented viewing with auxiliary data in the venue</w:t>
      </w:r>
    </w:p>
    <w:p w14:paraId="701A87BB" w14:textId="4960B94B" w:rsidR="00685DB3" w:rsidRDefault="00685DB3" w:rsidP="00685DB3">
      <w:pPr>
        <w:pStyle w:val="ITEABodyText"/>
      </w:pPr>
      <w:r w:rsidRPr="005C4662">
        <w:t xml:space="preserve">This usage scenario details the scenario for displaying and interacting with high quality live content on primary home TV screen and secondary companion screens, e.g. smartphones or tablets. The principal focus is on efficient distribution of high quality multimedia streams, advanced rendering of navigable video and interactive data overlays. A concept called “de thuis analist”, or amateur analyst, enhances both in-venue and in-home fan experiences with a dedicated data-integrated interactive video application, featuring navigable 360/UHD video and accurate player and game data and statistics (see </w:t>
      </w:r>
      <w:r w:rsidRPr="0073185C">
        <w:fldChar w:fldCharType="begin"/>
      </w:r>
      <w:r w:rsidRPr="005C4662">
        <w:instrText xml:space="preserve"> REF _Ref474060881 \h </w:instrText>
      </w:r>
      <w:r>
        <w:instrText xml:space="preserve"> \* MERGEFORMAT </w:instrText>
      </w:r>
      <w:r w:rsidRPr="0073185C">
        <w:fldChar w:fldCharType="separate"/>
      </w:r>
      <w:r w:rsidR="00E0560B">
        <w:rPr>
          <w:b/>
          <w:bCs/>
          <w:lang w:val="en-US"/>
        </w:rPr>
        <w:t>Error! Reference source not found.</w:t>
      </w:r>
      <w:r w:rsidRPr="0073185C">
        <w:fldChar w:fldCharType="end"/>
      </w:r>
      <w:r w:rsidRPr="005C4662">
        <w:t>). The amateur analyst application b</w:t>
      </w:r>
      <w:r w:rsidRPr="005C4662">
        <w:rPr>
          <w:lang w:val="en-US"/>
        </w:rPr>
        <w:t xml:space="preserve">ridges the gap between professional coaches and amateur enthusiasts. </w:t>
      </w:r>
      <w:r w:rsidRPr="005C4662">
        <w:t>As this usage scenario involves delivery to residential end-points, it is reasonable to assume that the consumer has a fixed and therefore relatively stable network connection to the content producer/distributor, and that this connection is sufficiently capacitated in terms of network bandwidth to guarantee the streaming of the audiovisual content in maximal quality. There is no pre/post-game experience, the main differentiation is made between viewers in the stadium, and viewers at home.</w:t>
      </w:r>
    </w:p>
    <w:p w14:paraId="6D81C04F" w14:textId="25BB7A95" w:rsidR="00685DB3" w:rsidRDefault="00685DB3" w:rsidP="00685DB3">
      <w:pPr>
        <w:pStyle w:val="ITEABodyText"/>
      </w:pPr>
    </w:p>
    <w:p w14:paraId="39EA1872" w14:textId="77777777" w:rsidR="00685DB3" w:rsidRPr="005C4662" w:rsidRDefault="00685DB3" w:rsidP="00685DB3">
      <w:pPr>
        <w:pStyle w:val="ITEABodyText"/>
      </w:pPr>
      <w:r w:rsidRPr="001A1222">
        <w:rPr>
          <w:noProof/>
          <w:lang w:val="en-US" w:eastAsia="en-US"/>
        </w:rPr>
        <w:drawing>
          <wp:inline distT="0" distB="0" distL="0" distR="0" wp14:anchorId="667C5998" wp14:editId="4B85FD53">
            <wp:extent cx="5763491" cy="1749611"/>
            <wp:effectExtent l="0" t="0" r="889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5762972" cy="1749454"/>
                    </a:xfrm>
                    <a:prstGeom prst="rect">
                      <a:avLst/>
                    </a:prstGeom>
                    <a:noFill/>
                  </pic:spPr>
                </pic:pic>
              </a:graphicData>
            </a:graphic>
          </wp:inline>
        </w:drawing>
      </w:r>
    </w:p>
    <w:p w14:paraId="64B8A35B" w14:textId="4FCA7C8F" w:rsidR="00685DB3" w:rsidRPr="003F065B" w:rsidRDefault="00685DB3" w:rsidP="00685DB3">
      <w:pPr>
        <w:pStyle w:val="Caption"/>
        <w:jc w:val="both"/>
      </w:pPr>
      <w:bookmarkStart w:id="33" w:name="_Toc510615987"/>
      <w:bookmarkStart w:id="34" w:name="_Toc527389999"/>
      <w:r w:rsidRPr="003F065B">
        <w:t xml:space="preserve">Figure </w:t>
      </w:r>
      <w:r w:rsidRPr="003F065B">
        <w:fldChar w:fldCharType="begin"/>
      </w:r>
      <w:r w:rsidRPr="003F065B">
        <w:instrText xml:space="preserve"> SEQ Figure \* ARABIC </w:instrText>
      </w:r>
      <w:r w:rsidRPr="003F065B">
        <w:fldChar w:fldCharType="separate"/>
      </w:r>
      <w:r w:rsidR="00E0560B">
        <w:rPr>
          <w:noProof/>
        </w:rPr>
        <w:t>4</w:t>
      </w:r>
      <w:r w:rsidRPr="003F065B">
        <w:fldChar w:fldCharType="end"/>
      </w:r>
      <w:r w:rsidRPr="003F065B">
        <w:t>: watching a live sports game on smartphone in the stadium (left) and on TV and tablet at home (right).</w:t>
      </w:r>
      <w:bookmarkEnd w:id="33"/>
      <w:bookmarkEnd w:id="34"/>
    </w:p>
    <w:p w14:paraId="245A5E8D" w14:textId="7900EAF5" w:rsidR="00685DB3" w:rsidRPr="005C4662" w:rsidRDefault="00685DB3" w:rsidP="004D6308">
      <w:pPr>
        <w:jc w:val="both"/>
      </w:pPr>
      <w:r w:rsidRPr="0073185C">
        <w:rPr>
          <w:rFonts w:asciiTheme="minorHAnsi" w:hAnsiTheme="minorHAnsi"/>
          <w:color w:val="000000" w:themeColor="text1"/>
          <w:sz w:val="22"/>
        </w:rPr>
        <w:lastRenderedPageBreak/>
        <w:t xml:space="preserve">Today, the national football teams of </w:t>
      </w:r>
      <w:r w:rsidRPr="0073185C">
        <w:rPr>
          <w:rFonts w:asciiTheme="minorHAnsi" w:hAnsiTheme="minorHAnsi"/>
          <w:i/>
          <w:color w:val="000000" w:themeColor="text1"/>
          <w:sz w:val="22"/>
        </w:rPr>
        <w:t>Kees</w:t>
      </w:r>
      <w:r w:rsidRPr="0073185C">
        <w:rPr>
          <w:rFonts w:asciiTheme="minorHAnsi" w:hAnsiTheme="minorHAnsi"/>
          <w:color w:val="000000" w:themeColor="text1"/>
          <w:sz w:val="22"/>
        </w:rPr>
        <w:t xml:space="preserve"> and </w:t>
      </w:r>
      <w:r w:rsidRPr="0073185C">
        <w:rPr>
          <w:rFonts w:asciiTheme="minorHAnsi" w:hAnsiTheme="minorHAnsi"/>
          <w:i/>
          <w:color w:val="000000" w:themeColor="text1"/>
          <w:sz w:val="22"/>
        </w:rPr>
        <w:t>Matteo</w:t>
      </w:r>
      <w:r w:rsidRPr="0073185C">
        <w:rPr>
          <w:rFonts w:asciiTheme="minorHAnsi" w:hAnsiTheme="minorHAnsi"/>
          <w:color w:val="000000" w:themeColor="text1"/>
          <w:sz w:val="22"/>
        </w:rPr>
        <w:t xml:space="preserve"> will play against each other in Amsterdam Arena. Kees will follow the game in the Amsterdam Arena, since he bought tickets to the event a few weeks ago. He brings his smartphone (</w:t>
      </w:r>
      <w:r w:rsidRPr="0073185C">
        <w:rPr>
          <w:rFonts w:asciiTheme="minorHAnsi" w:hAnsiTheme="minorHAnsi"/>
          <w:b/>
          <w:color w:val="000000" w:themeColor="text1"/>
          <w:sz w:val="22"/>
        </w:rPr>
        <w:t>UC MS.vu.5</w:t>
      </w:r>
      <w:r w:rsidRPr="0073185C">
        <w:rPr>
          <w:rFonts w:asciiTheme="minorHAnsi" w:hAnsiTheme="minorHAnsi"/>
          <w:color w:val="000000" w:themeColor="text1"/>
          <w:sz w:val="22"/>
        </w:rPr>
        <w:t>), to watch highlights and replays in the stadium during the game. He also takes his tablet so he can see game statistics and real-time player data (</w:t>
      </w:r>
      <w:r w:rsidRPr="0073185C">
        <w:rPr>
          <w:rFonts w:asciiTheme="minorHAnsi" w:hAnsiTheme="minorHAnsi"/>
          <w:b/>
          <w:color w:val="000000" w:themeColor="text1"/>
          <w:sz w:val="22"/>
        </w:rPr>
        <w:t>UC MS.vu.6</w:t>
      </w:r>
      <w:r w:rsidRPr="0073185C">
        <w:rPr>
          <w:rFonts w:asciiTheme="minorHAnsi" w:hAnsiTheme="minorHAnsi"/>
          <w:color w:val="000000" w:themeColor="text1"/>
          <w:sz w:val="22"/>
        </w:rPr>
        <w:t>), and interact with the video on the tablet (</w:t>
      </w:r>
      <w:r w:rsidRPr="0073185C">
        <w:rPr>
          <w:rFonts w:asciiTheme="minorHAnsi" w:hAnsiTheme="minorHAnsi"/>
          <w:b/>
          <w:color w:val="000000" w:themeColor="text1"/>
          <w:sz w:val="22"/>
        </w:rPr>
        <w:t>UC MS.vu.7</w:t>
      </w:r>
      <w:r w:rsidRPr="0073185C">
        <w:rPr>
          <w:rFonts w:asciiTheme="minorHAnsi" w:hAnsiTheme="minorHAnsi"/>
          <w:color w:val="000000" w:themeColor="text1"/>
          <w:sz w:val="22"/>
        </w:rPr>
        <w:t>).</w:t>
      </w:r>
    </w:p>
    <w:p w14:paraId="0F186F91" w14:textId="260DA7CD" w:rsidR="00C917C7" w:rsidRDefault="00C917C7" w:rsidP="004D6308">
      <w:pPr>
        <w:pStyle w:val="ITEAHeading2"/>
      </w:pPr>
      <w:bookmarkStart w:id="35" w:name="_Toc527389965"/>
      <w:r>
        <w:t xml:space="preserve">Experience for fans </w:t>
      </w:r>
      <w:r w:rsidR="004D6308" w:rsidRPr="004D6308">
        <w:t>at remote locations</w:t>
      </w:r>
      <w:bookmarkEnd w:id="35"/>
    </w:p>
    <w:p w14:paraId="55D7B9FB" w14:textId="7D8565AF" w:rsidR="004D6308" w:rsidRPr="003F065B" w:rsidRDefault="004D6308" w:rsidP="004D6308">
      <w:pPr>
        <w:jc w:val="both"/>
        <w:rPr>
          <w:rFonts w:asciiTheme="minorHAnsi" w:hAnsiTheme="minorHAnsi"/>
          <w:b/>
          <w:sz w:val="22"/>
          <w:u w:val="single"/>
        </w:rPr>
      </w:pPr>
      <w:r w:rsidRPr="003F065B">
        <w:rPr>
          <w:rFonts w:asciiTheme="minorHAnsi" w:hAnsiTheme="minorHAnsi"/>
          <w:b/>
          <w:sz w:val="22"/>
          <w:u w:val="single"/>
        </w:rPr>
        <w:t>Wide viewing experience at a remote site</w:t>
      </w:r>
    </w:p>
    <w:p w14:paraId="4F09B7E3" w14:textId="77777777" w:rsidR="004D6308" w:rsidRPr="005C4662" w:rsidRDefault="004D6308" w:rsidP="004D6308">
      <w:pPr>
        <w:pStyle w:val="ITEABodyText"/>
      </w:pPr>
      <w:r w:rsidRPr="0073185C">
        <w:t>The game in the Amsterdam Arena is broadcasted live or delayed in Korea. Youngmi is watching the game</w:t>
      </w:r>
      <w:r w:rsidRPr="005C4662">
        <w:t xml:space="preserve"> through multiple screens in </w:t>
      </w:r>
      <w:r w:rsidRPr="0073185C">
        <w:t xml:space="preserve">a </w:t>
      </w:r>
      <w:r w:rsidRPr="005C4662">
        <w:t xml:space="preserve">cafe with her friends. </w:t>
      </w:r>
      <w:r w:rsidRPr="0073185C">
        <w:t xml:space="preserve">Because of time difference, she had to wake up too early to see the game in real-time. On the other hand, she could see the recorded game which was held yesterday. </w:t>
      </w:r>
      <w:r w:rsidRPr="005C4662">
        <w:t>Since the multiple screens convers most of the stadium, she can see the both of go</w:t>
      </w:r>
      <w:r w:rsidRPr="0073185C">
        <w:rPr>
          <w:lang w:val="en-US" w:eastAsia="ko-KR"/>
        </w:rPr>
        <w:t>alies</w:t>
      </w:r>
      <w:r w:rsidRPr="005C4662">
        <w:rPr>
          <w:lang w:val="en-US" w:eastAsia="ko-KR"/>
        </w:rPr>
        <w:t xml:space="preserve"> at </w:t>
      </w:r>
      <w:r w:rsidRPr="0073185C">
        <w:rPr>
          <w:lang w:val="en-US" w:eastAsia="ko-KR"/>
        </w:rPr>
        <w:t>a</w:t>
      </w:r>
      <w:r w:rsidRPr="005C4662">
        <w:rPr>
          <w:lang w:val="en-US" w:eastAsia="ko-KR"/>
        </w:rPr>
        <w:t xml:space="preserve"> same time</w:t>
      </w:r>
      <w:r w:rsidRPr="005C4662">
        <w:t xml:space="preserve"> </w:t>
      </w:r>
      <w:r w:rsidRPr="0073185C">
        <w:rPr>
          <w:rFonts w:ascii="Calibri" w:eastAsia="Calibri" w:hAnsi="Calibri" w:cs="Calibri"/>
          <w:szCs w:val="22"/>
        </w:rPr>
        <w:t>(</w:t>
      </w:r>
      <w:r w:rsidRPr="0073185C">
        <w:rPr>
          <w:rFonts w:ascii="Calibri" w:eastAsia="Calibri" w:hAnsi="Calibri" w:cs="Calibri"/>
          <w:b/>
          <w:szCs w:val="22"/>
        </w:rPr>
        <w:t>UC RE.w.1</w:t>
      </w:r>
      <w:r w:rsidRPr="0073185C">
        <w:rPr>
          <w:rFonts w:ascii="Calibri" w:eastAsia="Calibri" w:hAnsi="Calibri" w:cs="Calibri"/>
          <w:szCs w:val="22"/>
        </w:rPr>
        <w:t>)</w:t>
      </w:r>
      <w:r w:rsidRPr="0073185C">
        <w:t>. She and her friends discuss the defence strategy and the missing regions during the game without any dependency on the ball position. Moreover, Youngmi can see the game though a HMD (</w:t>
      </w:r>
      <w:r w:rsidRPr="0073185C">
        <w:rPr>
          <w:b/>
        </w:rPr>
        <w:t>UC RE.w.2</w:t>
      </w:r>
      <w:r w:rsidRPr="0073185C">
        <w:t>).</w:t>
      </w:r>
    </w:p>
    <w:p w14:paraId="17917AD0" w14:textId="6CB2D91C" w:rsidR="00650C62" w:rsidRPr="000F226D" w:rsidRDefault="000F226D" w:rsidP="000F226D">
      <w:pPr>
        <w:jc w:val="both"/>
        <w:rPr>
          <w:rFonts w:asciiTheme="minorHAnsi" w:hAnsiTheme="minorHAnsi"/>
          <w:b/>
          <w:sz w:val="22"/>
          <w:u w:val="single"/>
        </w:rPr>
      </w:pPr>
      <w:r>
        <w:rPr>
          <w:rFonts w:asciiTheme="minorHAnsi" w:hAnsiTheme="minorHAnsi"/>
          <w:b/>
          <w:sz w:val="22"/>
          <w:u w:val="single"/>
        </w:rPr>
        <w:t>Online debate during the game</w:t>
      </w:r>
    </w:p>
    <w:p w14:paraId="44B70BC3" w14:textId="6780AF63" w:rsidR="00A23A0A" w:rsidRDefault="00650C62" w:rsidP="00650C62">
      <w:pPr>
        <w:jc w:val="both"/>
      </w:pPr>
      <w:r>
        <w:t xml:space="preserve">All users join in the system as a guest. These users can only see “Public Debates”.  Guest Users can join into debates as a Guest account which assigned to them. In addition to, they can chat with other users, vote to debaters and respond to surveys which are published by Moderator in debate. </w:t>
      </w:r>
    </w:p>
    <w:p w14:paraId="5AF5777C" w14:textId="77777777" w:rsidR="00A23A0A" w:rsidRPr="0066336F" w:rsidRDefault="00A23A0A" w:rsidP="00650C62">
      <w:pPr>
        <w:jc w:val="both"/>
      </w:pPr>
    </w:p>
    <w:p w14:paraId="3D4B2263" w14:textId="77777777" w:rsidR="00A23A0A" w:rsidRDefault="000F226D" w:rsidP="00650C62">
      <w:pPr>
        <w:ind w:firstLine="720"/>
        <w:jc w:val="center"/>
        <w:rPr>
          <w:szCs w:val="20"/>
        </w:rPr>
      </w:pPr>
      <w:r w:rsidRPr="00DD1923">
        <w:rPr>
          <w:noProof/>
          <w:lang w:val="en-US" w:eastAsia="en-US"/>
        </w:rPr>
        <w:drawing>
          <wp:inline distT="0" distB="0" distL="0" distR="0" wp14:anchorId="13C03D0D" wp14:editId="200EA7CB">
            <wp:extent cx="5097343" cy="2023828"/>
            <wp:effectExtent l="114300" t="114300" r="103505" b="147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7343" cy="20238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849CB7" w14:textId="0673150C" w:rsidR="00650C62" w:rsidRPr="00A23A0A" w:rsidRDefault="00A23A0A" w:rsidP="00A23A0A">
      <w:pPr>
        <w:pStyle w:val="ITEAFigure"/>
      </w:pPr>
      <w:r w:rsidRPr="00A23A0A">
        <w:t xml:space="preserve">Figure </w:t>
      </w:r>
      <w:r w:rsidR="00650C62" w:rsidRPr="00A23A0A">
        <w:t>1: Main Screen</w:t>
      </w:r>
    </w:p>
    <w:p w14:paraId="7E17891A" w14:textId="77777777" w:rsidR="00A23A0A" w:rsidRDefault="00A23A0A" w:rsidP="00A23A0A">
      <w:pPr>
        <w:pStyle w:val="ITEAFigure"/>
        <w:rPr>
          <w:szCs w:val="20"/>
        </w:rPr>
      </w:pPr>
    </w:p>
    <w:p w14:paraId="09737FF6" w14:textId="269934DB" w:rsidR="00650C62" w:rsidRDefault="00650C62" w:rsidP="00650C62">
      <w:r w:rsidRPr="003B5E6F">
        <w:t xml:space="preserve">The </w:t>
      </w:r>
      <w:r>
        <w:t>guest clicks</w:t>
      </w:r>
      <w:r w:rsidRPr="003B5E6F">
        <w:t xml:space="preserve"> the </w:t>
      </w:r>
      <w:r>
        <w:t>“</w:t>
      </w:r>
      <w:r w:rsidRPr="003B5E6F">
        <w:t>Login</w:t>
      </w:r>
      <w:r>
        <w:t>”</w:t>
      </w:r>
      <w:r w:rsidRPr="003B5E6F">
        <w:t xml:space="preserve"> button to log in to the system.</w:t>
      </w:r>
    </w:p>
    <w:p w14:paraId="1F90BB96" w14:textId="6A6C2C41" w:rsidR="000F226D" w:rsidRDefault="000F226D" w:rsidP="00A23A0A">
      <w:pPr>
        <w:ind w:left="1416"/>
        <w:rPr>
          <w:noProof/>
          <w:lang w:val="en-US" w:eastAsia="en-US"/>
        </w:rPr>
      </w:pPr>
      <w:r>
        <w:rPr>
          <w:noProof/>
          <w:lang w:val="en-US" w:eastAsia="en-US"/>
        </w:rPr>
        <w:lastRenderedPageBreak/>
        <mc:AlternateContent>
          <mc:Choice Requires="wps">
            <w:drawing>
              <wp:anchor distT="0" distB="0" distL="114300" distR="114300" simplePos="0" relativeHeight="251657728" behindDoc="0" locked="0" layoutInCell="1" allowOverlap="1" wp14:anchorId="43770468" wp14:editId="30D94912">
                <wp:simplePos x="0" y="0"/>
                <wp:positionH relativeFrom="column">
                  <wp:posOffset>3923665</wp:posOffset>
                </wp:positionH>
                <wp:positionV relativeFrom="paragraph">
                  <wp:posOffset>6985</wp:posOffset>
                </wp:positionV>
                <wp:extent cx="794657" cy="424543"/>
                <wp:effectExtent l="0" t="0" r="24765" b="13970"/>
                <wp:wrapNone/>
                <wp:docPr id="44" name="Rectangle 44"/>
                <wp:cNvGraphicFramePr/>
                <a:graphic xmlns:a="http://schemas.openxmlformats.org/drawingml/2006/main">
                  <a:graphicData uri="http://schemas.microsoft.com/office/word/2010/wordprocessingShape">
                    <wps:wsp>
                      <wps:cNvSpPr/>
                      <wps:spPr>
                        <a:xfrm>
                          <a:off x="0" y="0"/>
                          <a:ext cx="794657" cy="424543"/>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FA1F89" id="Rectangle 44" o:spid="_x0000_s1026" style="position:absolute;margin-left:308.95pt;margin-top:.55pt;width:62.55pt;height:33.4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" filled="f" strokecolor="#f79646 [3209]" strokeweight="2pt"/>
            </w:pict>
          </mc:Fallback>
        </mc:AlternateContent>
      </w:r>
      <w:r w:rsidR="00A23A0A">
        <w:rPr>
          <w:noProof/>
          <w:lang w:val="en-US" w:eastAsia="en-US"/>
        </w:rPr>
        <w:t>i</w:t>
      </w:r>
      <w:r w:rsidRPr="00DD1923">
        <w:rPr>
          <w:noProof/>
          <w:lang w:val="en-US" w:eastAsia="en-US"/>
        </w:rPr>
        <w:drawing>
          <wp:inline distT="0" distB="0" distL="0" distR="0" wp14:anchorId="5958D0BF" wp14:editId="6D47E485">
            <wp:extent cx="3302000" cy="1904021"/>
            <wp:effectExtent l="114300" t="114300" r="107950" b="153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02000" cy="19040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103636" w14:textId="77777777" w:rsidR="00A23A0A" w:rsidRDefault="00A23A0A" w:rsidP="00A23A0A">
      <w:pPr>
        <w:pStyle w:val="ITEAFigure"/>
      </w:pPr>
      <w:r>
        <w:t>Figure  2: Login Screen</w:t>
      </w:r>
    </w:p>
    <w:p w14:paraId="547D4D28" w14:textId="77777777" w:rsidR="00A23A0A" w:rsidRDefault="00A23A0A" w:rsidP="00A23A0A">
      <w:pPr>
        <w:jc w:val="center"/>
        <w:rPr>
          <w:szCs w:val="20"/>
        </w:rPr>
      </w:pPr>
    </w:p>
    <w:p w14:paraId="0BB91319" w14:textId="77777777" w:rsidR="00A23A0A" w:rsidRDefault="00A23A0A" w:rsidP="00A23A0A">
      <w:pPr>
        <w:jc w:val="center"/>
      </w:pPr>
    </w:p>
    <w:p w14:paraId="561E4D91" w14:textId="77777777" w:rsidR="00A23A0A" w:rsidRDefault="00A23A0A" w:rsidP="00A23A0A">
      <w:r>
        <w:t>In this page if guest has an account, fill in the E-mail / Username and Password then login the system, else guest can create new account by click “Create New Account” button.</w:t>
      </w:r>
    </w:p>
    <w:p w14:paraId="6605E899" w14:textId="77777777" w:rsidR="00A23A0A" w:rsidRDefault="00A23A0A" w:rsidP="00A23A0A">
      <w:pPr>
        <w:rPr>
          <w:szCs w:val="20"/>
        </w:rPr>
      </w:pPr>
    </w:p>
    <w:p w14:paraId="5763C7D2" w14:textId="42F8B047" w:rsidR="00650C62" w:rsidRPr="00A23A0A" w:rsidRDefault="00A23A0A" w:rsidP="00A23A0A">
      <w:pPr>
        <w:jc w:val="center"/>
        <w:rPr>
          <w:szCs w:val="20"/>
        </w:rPr>
      </w:pPr>
      <w:r>
        <w:rPr>
          <w:noProof/>
          <w:lang w:val="en-US" w:eastAsia="en-US"/>
        </w:rPr>
        <w:drawing>
          <wp:inline distT="0" distB="0" distL="0" distR="0" wp14:anchorId="598F7C8B" wp14:editId="6D308DD4">
            <wp:extent cx="3149673" cy="2993390"/>
            <wp:effectExtent l="114300" t="114300" r="107950" b="1498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9673" cy="2993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szCs w:val="20"/>
        </w:rPr>
        <w:tab/>
      </w:r>
    </w:p>
    <w:p w14:paraId="29F5B64E" w14:textId="00811267" w:rsidR="00650C62" w:rsidRDefault="00A23A0A" w:rsidP="00A23A0A">
      <w:pPr>
        <w:pStyle w:val="ITEAFigure"/>
      </w:pPr>
      <w:r>
        <w:t xml:space="preserve">Figure </w:t>
      </w:r>
      <w:r w:rsidR="00650C62">
        <w:t>3- Login Page</w:t>
      </w:r>
    </w:p>
    <w:p w14:paraId="6D17595F" w14:textId="77777777" w:rsidR="00650C62" w:rsidRPr="0066336F" w:rsidRDefault="00650C62" w:rsidP="00650C62">
      <w:pPr>
        <w:pStyle w:val="Heading3"/>
        <w:rPr>
          <w:b w:val="0"/>
          <w:color w:val="000000"/>
          <w:sz w:val="22"/>
          <w:szCs w:val="22"/>
        </w:rPr>
      </w:pPr>
      <w:r w:rsidRPr="0066336F">
        <w:rPr>
          <w:color w:val="000000"/>
          <w:sz w:val="22"/>
          <w:szCs w:val="22"/>
        </w:rPr>
        <w:t>Create new account</w:t>
      </w:r>
    </w:p>
    <w:p w14:paraId="2FE792F4" w14:textId="77777777" w:rsidR="00A23A0A" w:rsidRDefault="00A23A0A" w:rsidP="00A23A0A">
      <w:pPr>
        <w:jc w:val="both"/>
      </w:pPr>
      <w:r w:rsidRPr="0066145B">
        <w:t>The user's name, surname</w:t>
      </w:r>
      <w:r>
        <w:t>, user</w:t>
      </w:r>
      <w:r w:rsidRPr="0066145B">
        <w:t>name, e-mail address and password are entered and the user register to the system by clicking on the "Create New Account" button.</w:t>
      </w:r>
    </w:p>
    <w:p w14:paraId="1390784F" w14:textId="77777777" w:rsidR="00A23A0A" w:rsidRDefault="00A23A0A" w:rsidP="00A23A0A"/>
    <w:p w14:paraId="2864203B" w14:textId="4523889B" w:rsidR="00A23A0A" w:rsidRDefault="00A23A0A" w:rsidP="00650C62">
      <w:pPr>
        <w:jc w:val="center"/>
      </w:pPr>
      <w:r>
        <w:rPr>
          <w:noProof/>
          <w:lang w:val="en-US" w:eastAsia="en-US"/>
        </w:rPr>
        <w:drawing>
          <wp:inline distT="0" distB="0" distL="0" distR="0" wp14:anchorId="7F3C7DA5" wp14:editId="7ABDEA82">
            <wp:extent cx="2171700" cy="2966085"/>
            <wp:effectExtent l="114300" t="114300" r="114300" b="1390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75801" cy="29716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352D62" w14:textId="77777777" w:rsidR="00A23A0A" w:rsidRDefault="00A23A0A" w:rsidP="00A23A0A">
      <w:pPr>
        <w:pStyle w:val="ITEAFigure"/>
      </w:pPr>
    </w:p>
    <w:p w14:paraId="62ECA02A" w14:textId="70715A8E" w:rsidR="00650C62" w:rsidRPr="002F1CE7" w:rsidRDefault="00A23A0A" w:rsidP="002F1CE7">
      <w:pPr>
        <w:pStyle w:val="ITEAFigure"/>
      </w:pPr>
      <w:r w:rsidRPr="002F1CE7">
        <w:t xml:space="preserve">      Figure </w:t>
      </w:r>
      <w:r w:rsidR="00650C62" w:rsidRPr="002F1CE7">
        <w:t xml:space="preserve"> 4- Create New Account Page</w:t>
      </w:r>
    </w:p>
    <w:p w14:paraId="54EA2557" w14:textId="0866B682" w:rsidR="00650C62" w:rsidRDefault="00650C62" w:rsidP="00A23A0A">
      <w:pPr>
        <w:ind w:firstLine="720"/>
        <w:rPr>
          <w:szCs w:val="20"/>
        </w:rPr>
      </w:pPr>
    </w:p>
    <w:p w14:paraId="32222B6F" w14:textId="77777777" w:rsidR="00A23A0A" w:rsidRDefault="00A23A0A" w:rsidP="00A23A0A">
      <w:pPr>
        <w:spacing w:line="240" w:lineRule="auto"/>
        <w:jc w:val="both"/>
      </w:pPr>
    </w:p>
    <w:p w14:paraId="6C591FB4" w14:textId="0AC03FEC" w:rsidR="00A23A0A" w:rsidRPr="00A23A0A" w:rsidRDefault="00A23A0A" w:rsidP="00A23A0A">
      <w:pPr>
        <w:spacing w:line="240" w:lineRule="auto"/>
        <w:jc w:val="both"/>
      </w:pPr>
      <w:r>
        <w:t>This image is the main page of Online Debate System, in the left side of the page “My Debates, Invited Debates, Public Debates” menus are located in Image 5.</w:t>
      </w:r>
    </w:p>
    <w:p w14:paraId="35A766E1" w14:textId="77777777" w:rsidR="00650C62" w:rsidRDefault="00650C62" w:rsidP="00650C62">
      <w:pPr>
        <w:ind w:firstLine="720"/>
        <w:jc w:val="center"/>
      </w:pPr>
    </w:p>
    <w:p w14:paraId="67744A3A" w14:textId="675E98E7" w:rsidR="00A23A0A" w:rsidRDefault="00A23A0A" w:rsidP="00650C62">
      <w:pPr>
        <w:ind w:firstLine="720"/>
        <w:jc w:val="center"/>
      </w:pPr>
      <w:r>
        <w:rPr>
          <w:noProof/>
          <w:lang w:val="en-US" w:eastAsia="en-US"/>
        </w:rPr>
        <w:drawing>
          <wp:inline distT="0" distB="0" distL="0" distR="0" wp14:anchorId="331CBA19" wp14:editId="62DA7E07">
            <wp:extent cx="4480560" cy="1991305"/>
            <wp:effectExtent l="114300" t="114300" r="110490" b="1428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3101" cy="19968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D4FF42" w14:textId="7330C654" w:rsidR="00A23A0A" w:rsidRDefault="00A23A0A" w:rsidP="00A23A0A">
      <w:pPr>
        <w:pStyle w:val="ITEAFigure"/>
      </w:pPr>
      <w:r>
        <w:t xml:space="preserve">      Figure  5- Create New Account Page</w:t>
      </w:r>
    </w:p>
    <w:p w14:paraId="3245C57C" w14:textId="77777777" w:rsidR="00650C62" w:rsidRDefault="00650C62" w:rsidP="00650C62">
      <w:pPr>
        <w:ind w:firstLine="720"/>
        <w:jc w:val="center"/>
      </w:pPr>
    </w:p>
    <w:p w14:paraId="434F8F6B" w14:textId="77777777" w:rsidR="00650C62" w:rsidRDefault="00650C62" w:rsidP="00650C62"/>
    <w:p w14:paraId="5E3DDD93" w14:textId="77777777" w:rsidR="00650C62" w:rsidRDefault="00650C62" w:rsidP="00650C62">
      <w:pPr>
        <w:numPr>
          <w:ilvl w:val="0"/>
          <w:numId w:val="30"/>
        </w:numPr>
        <w:pBdr>
          <w:top w:val="nil"/>
          <w:left w:val="nil"/>
          <w:bottom w:val="nil"/>
          <w:right w:val="nil"/>
          <w:between w:val="nil"/>
        </w:pBdr>
        <w:spacing w:before="0" w:after="0" w:line="240" w:lineRule="auto"/>
        <w:contextualSpacing/>
        <w:jc w:val="both"/>
      </w:pPr>
      <w:r>
        <w:rPr>
          <w:b/>
        </w:rPr>
        <w:t xml:space="preserve">Public Debates: </w:t>
      </w:r>
      <w:r>
        <w:t xml:space="preserve">In the public debates page all published debates are displayed and if the guest wants, guest can click the button in the Transactions tab to view the debate. </w:t>
      </w:r>
      <w:r>
        <w:tab/>
      </w:r>
    </w:p>
    <w:p w14:paraId="066A4B37" w14:textId="3D286133" w:rsidR="00650C62" w:rsidRDefault="00650C62" w:rsidP="00650C62">
      <w:r>
        <w:tab/>
      </w:r>
      <w:r w:rsidR="00A23A0A" w:rsidRPr="00DD1923">
        <w:rPr>
          <w:noProof/>
          <w:lang w:val="en-US" w:eastAsia="en-US"/>
        </w:rPr>
        <w:drawing>
          <wp:inline distT="0" distB="0" distL="0" distR="0" wp14:anchorId="2D80CF8E" wp14:editId="7321B5AC">
            <wp:extent cx="5759450" cy="3321588"/>
            <wp:effectExtent l="114300" t="114300" r="146050" b="146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3215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C10307" w14:textId="35BAACBC" w:rsidR="00A23A0A" w:rsidRPr="002F1CE7" w:rsidRDefault="00A23A0A" w:rsidP="002F1CE7">
      <w:pPr>
        <w:pStyle w:val="ITEAFigure"/>
      </w:pPr>
      <w:r w:rsidRPr="002F1CE7">
        <w:t>Figure 6: Public Debates</w:t>
      </w:r>
    </w:p>
    <w:p w14:paraId="45AD9F31" w14:textId="77777777" w:rsidR="00A23A0A" w:rsidRDefault="00A23A0A" w:rsidP="00650C62"/>
    <w:p w14:paraId="36D4254B" w14:textId="77777777" w:rsidR="00650C62" w:rsidRDefault="00650C62" w:rsidP="00650C62">
      <w:pPr>
        <w:numPr>
          <w:ilvl w:val="0"/>
          <w:numId w:val="43"/>
        </w:numPr>
        <w:pBdr>
          <w:top w:val="nil"/>
          <w:left w:val="nil"/>
          <w:bottom w:val="nil"/>
          <w:right w:val="nil"/>
          <w:between w:val="nil"/>
        </w:pBdr>
        <w:spacing w:before="0" w:after="0" w:line="240" w:lineRule="auto"/>
        <w:contextualSpacing/>
        <w:jc w:val="both"/>
      </w:pPr>
      <w:r>
        <w:rPr>
          <w:b/>
        </w:rPr>
        <w:t>Invited Debates:</w:t>
      </w:r>
      <w:r>
        <w:t xml:space="preserve"> Like the public debates page, users can see list of debates that he or she is invited as a debater by debate owner ( moderator).</w:t>
      </w:r>
    </w:p>
    <w:p w14:paraId="03A77D73" w14:textId="77777777" w:rsidR="00650C62" w:rsidRDefault="00650C62" w:rsidP="00650C62"/>
    <w:p w14:paraId="207D4C2D" w14:textId="6B470D3B" w:rsidR="00A23A0A" w:rsidRDefault="00BC0CED" w:rsidP="00650C62">
      <w:pPr>
        <w:jc w:val="center"/>
      </w:pPr>
      <w:r>
        <w:rPr>
          <w:noProof/>
          <w:lang w:val="en-US" w:eastAsia="en-US"/>
        </w:rPr>
        <w:drawing>
          <wp:inline distT="0" distB="0" distL="0" distR="0" wp14:anchorId="669D67E8" wp14:editId="174BF035">
            <wp:extent cx="5759450" cy="1833880"/>
            <wp:effectExtent l="133350" t="133350" r="146050" b="1473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833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1EB0EE" w14:textId="574AD57A" w:rsidR="00A23A0A" w:rsidRDefault="00A23A0A" w:rsidP="002F1CE7">
      <w:pPr>
        <w:pStyle w:val="ITEAFigure"/>
      </w:pPr>
      <w:r>
        <w:t>Figure 7</w:t>
      </w:r>
      <w:r w:rsidR="00650C62">
        <w:t>: Invited Debates</w:t>
      </w:r>
    </w:p>
    <w:p w14:paraId="2B1B9EFD" w14:textId="77777777" w:rsidR="00650C62" w:rsidRDefault="00650C62" w:rsidP="00650C62">
      <w:pPr>
        <w:jc w:val="center"/>
        <w:rPr>
          <w:szCs w:val="20"/>
        </w:rPr>
      </w:pPr>
    </w:p>
    <w:p w14:paraId="5DAF257A" w14:textId="680B4D0F" w:rsidR="00650C62" w:rsidRDefault="00650C62" w:rsidP="00650C62">
      <w:pPr>
        <w:numPr>
          <w:ilvl w:val="0"/>
          <w:numId w:val="40"/>
        </w:numPr>
        <w:pBdr>
          <w:top w:val="nil"/>
          <w:left w:val="nil"/>
          <w:bottom w:val="nil"/>
          <w:right w:val="nil"/>
          <w:between w:val="nil"/>
        </w:pBdr>
        <w:spacing w:before="0" w:after="0" w:line="240" w:lineRule="auto"/>
        <w:contextualSpacing/>
        <w:jc w:val="both"/>
      </w:pPr>
      <w:r>
        <w:rPr>
          <w:b/>
        </w:rPr>
        <w:t>My Debates:</w:t>
      </w:r>
      <w:r>
        <w:t xml:space="preserve"> Logged in user can create new debate in this page and display all debates which are created by himself. If any debates have been created, these can be managed in this page. “Join to Debate” and “Delete Debate” operations can be realized via the options in the transactions column, also can filter debates by using the search box locate</w:t>
      </w:r>
      <w:r w:rsidR="002F1CE7">
        <w:t>d on the right corner, see Figure 8</w:t>
      </w:r>
      <w:r>
        <w:t xml:space="preserve">.   </w:t>
      </w:r>
    </w:p>
    <w:p w14:paraId="5A3C9041" w14:textId="77777777" w:rsidR="002F1CE7" w:rsidRDefault="002F1CE7" w:rsidP="002F1CE7">
      <w:pPr>
        <w:pBdr>
          <w:top w:val="nil"/>
          <w:left w:val="nil"/>
          <w:bottom w:val="nil"/>
          <w:right w:val="nil"/>
          <w:between w:val="nil"/>
        </w:pBdr>
        <w:spacing w:before="0" w:after="0" w:line="240" w:lineRule="auto"/>
        <w:contextualSpacing/>
        <w:jc w:val="both"/>
      </w:pPr>
    </w:p>
    <w:p w14:paraId="4F0CAB3A" w14:textId="77777777" w:rsidR="002F1CE7" w:rsidRDefault="002F1CE7" w:rsidP="002F1CE7">
      <w:pPr>
        <w:pBdr>
          <w:top w:val="nil"/>
          <w:left w:val="nil"/>
          <w:bottom w:val="nil"/>
          <w:right w:val="nil"/>
          <w:between w:val="nil"/>
        </w:pBdr>
        <w:spacing w:before="0" w:after="0" w:line="240" w:lineRule="auto"/>
        <w:contextualSpacing/>
        <w:jc w:val="both"/>
      </w:pPr>
    </w:p>
    <w:p w14:paraId="260911CD" w14:textId="77777777" w:rsidR="002F1CE7" w:rsidRDefault="002F1CE7" w:rsidP="002F1CE7"/>
    <w:p w14:paraId="44FC9CB2" w14:textId="07E3D19E" w:rsidR="002F1CE7" w:rsidRDefault="002F1CE7" w:rsidP="002F1CE7">
      <w:pPr>
        <w:jc w:val="center"/>
      </w:pPr>
      <w:r>
        <w:rPr>
          <w:noProof/>
          <w:lang w:val="en-US" w:eastAsia="en-US"/>
        </w:rPr>
        <mc:AlternateContent>
          <mc:Choice Requires="wps">
            <w:drawing>
              <wp:anchor distT="0" distB="0" distL="114300" distR="114300" simplePos="0" relativeHeight="251659264" behindDoc="0" locked="0" layoutInCell="1" allowOverlap="1" wp14:anchorId="49ED5D29" wp14:editId="52350BDF">
                <wp:simplePos x="0" y="0"/>
                <wp:positionH relativeFrom="column">
                  <wp:posOffset>-24130</wp:posOffset>
                </wp:positionH>
                <wp:positionV relativeFrom="paragraph">
                  <wp:posOffset>268605</wp:posOffset>
                </wp:positionV>
                <wp:extent cx="1432560" cy="373380"/>
                <wp:effectExtent l="0" t="0" r="15240" b="26670"/>
                <wp:wrapNone/>
                <wp:docPr id="3" name="Rectangle 3"/>
                <wp:cNvGraphicFramePr/>
                <a:graphic xmlns:a="http://schemas.openxmlformats.org/drawingml/2006/main">
                  <a:graphicData uri="http://schemas.microsoft.com/office/word/2010/wordprocessingShape">
                    <wps:wsp>
                      <wps:cNvSpPr/>
                      <wps:spPr>
                        <a:xfrm>
                          <a:off x="0" y="0"/>
                          <a:ext cx="1432560" cy="37338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D3916" id="Rectangle 3" o:spid="_x0000_s1026" style="position:absolute;margin-left:-1.9pt;margin-top:21.15pt;width:112.8pt;height:29.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" filled="f" strokecolor="#f79646 [3209]" strokeweight="2pt"/>
            </w:pict>
          </mc:Fallback>
        </mc:AlternateContent>
      </w:r>
      <w:r>
        <w:rPr>
          <w:noProof/>
          <w:lang w:val="en-US" w:eastAsia="en-US"/>
        </w:rPr>
        <w:drawing>
          <wp:inline distT="0" distB="0" distL="0" distR="0" wp14:anchorId="6321B933" wp14:editId="1FCABA7D">
            <wp:extent cx="5759450" cy="1833880"/>
            <wp:effectExtent l="133350" t="133350" r="146050" b="1473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833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3DA3CC" w14:textId="18DE23C6" w:rsidR="00650C62" w:rsidRPr="002F1CE7" w:rsidRDefault="002F1CE7" w:rsidP="002F1CE7">
      <w:pPr>
        <w:pStyle w:val="ITEAFigure"/>
      </w:pPr>
      <w:r>
        <w:t>Figure 8:My  Debates</w:t>
      </w:r>
    </w:p>
    <w:p w14:paraId="0EC180DC" w14:textId="77777777" w:rsidR="00650C62" w:rsidRDefault="00650C62" w:rsidP="00650C62">
      <w:pPr>
        <w:jc w:val="center"/>
        <w:rPr>
          <w:szCs w:val="20"/>
        </w:rPr>
      </w:pPr>
    </w:p>
    <w:p w14:paraId="3451B06B" w14:textId="5D98AE09" w:rsidR="00650C62" w:rsidRDefault="00650C62" w:rsidP="00650C62">
      <w:pPr>
        <w:spacing w:line="240" w:lineRule="auto"/>
        <w:jc w:val="both"/>
      </w:pPr>
      <w:r>
        <w:t>In order to create a new debate new form is opened after clicking the “Create Debate” button.</w:t>
      </w:r>
      <w:r w:rsidR="00110EA6">
        <w:t xml:space="preserve"> See Figure 9.</w:t>
      </w:r>
      <w:r>
        <w:t xml:space="preserve">  </w:t>
      </w:r>
    </w:p>
    <w:p w14:paraId="6CFB5330" w14:textId="031006B6" w:rsidR="00650C62" w:rsidRDefault="00026C18" w:rsidP="002F1CE7">
      <w:pPr>
        <w:jc w:val="center"/>
      </w:pPr>
      <w:r>
        <w:rPr>
          <w:noProof/>
          <w:lang w:val="en-US" w:eastAsia="en-US"/>
        </w:rPr>
        <w:drawing>
          <wp:inline distT="0" distB="0" distL="0" distR="0" wp14:anchorId="39EFF7FA" wp14:editId="184566FC">
            <wp:extent cx="3939540" cy="2664326"/>
            <wp:effectExtent l="133350" t="114300" r="99060" b="1555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0010" cy="26714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B3598B" w14:textId="29642C9B" w:rsidR="00650C62" w:rsidRDefault="002F1CE7" w:rsidP="002F1CE7">
      <w:pPr>
        <w:pStyle w:val="ITEAFigure"/>
      </w:pPr>
      <w:r>
        <w:t xml:space="preserve">Figure 9 </w:t>
      </w:r>
      <w:r w:rsidR="00650C62">
        <w:t>: Create New Debate</w:t>
      </w:r>
    </w:p>
    <w:p w14:paraId="7B7EDBC5" w14:textId="77777777" w:rsidR="00650C62" w:rsidRDefault="00650C62" w:rsidP="00650C62"/>
    <w:p w14:paraId="4CC21033" w14:textId="77777777" w:rsidR="00650C62" w:rsidRDefault="00650C62" w:rsidP="00650C62">
      <w:pPr>
        <w:spacing w:line="240" w:lineRule="auto"/>
        <w:jc w:val="both"/>
      </w:pPr>
    </w:p>
    <w:p w14:paraId="4BF44EAA" w14:textId="2938877B" w:rsidR="00650C62" w:rsidRDefault="00650C62" w:rsidP="00650C62">
      <w:pPr>
        <w:spacing w:line="240" w:lineRule="auto"/>
        <w:jc w:val="both"/>
      </w:pPr>
      <w:r>
        <w:t xml:space="preserve">Debate name is written and debaters are selected from the </w:t>
      </w:r>
      <w:r w:rsidR="00110EA6">
        <w:t>online</w:t>
      </w:r>
      <w:r>
        <w:t xml:space="preserve"> users list f</w:t>
      </w:r>
      <w:r w:rsidR="00110EA6">
        <w:t>or inviting to debate, see Figure 10</w:t>
      </w:r>
      <w:r>
        <w:t xml:space="preserve">. </w:t>
      </w:r>
    </w:p>
    <w:p w14:paraId="4EDCA2F0" w14:textId="431B04CE" w:rsidR="00650C62" w:rsidRDefault="00650C62" w:rsidP="00650C62">
      <w:pPr>
        <w:spacing w:line="240" w:lineRule="auto"/>
        <w:jc w:val="both"/>
      </w:pPr>
    </w:p>
    <w:p w14:paraId="0163BDC3" w14:textId="0F0C0D22" w:rsidR="00650C62" w:rsidRDefault="00026C18" w:rsidP="00650C62">
      <w:pPr>
        <w:jc w:val="center"/>
      </w:pPr>
      <w:ins w:id="36" w:author="GULTUGCE" w:date="2018-10-18T12:33:00Z">
        <w:r>
          <w:rPr>
            <w:noProof/>
            <w:lang w:val="en-US" w:eastAsia="en-US"/>
          </w:rPr>
          <w:drawing>
            <wp:inline distT="0" distB="0" distL="0" distR="0" wp14:anchorId="600854CA" wp14:editId="5C6096EC">
              <wp:extent cx="5759450" cy="33832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3383280"/>
                      </a:xfrm>
                      <a:prstGeom prst="rect">
                        <a:avLst/>
                      </a:prstGeom>
                    </pic:spPr>
                  </pic:pic>
                </a:graphicData>
              </a:graphic>
            </wp:inline>
          </w:drawing>
        </w:r>
      </w:ins>
    </w:p>
    <w:p w14:paraId="6A739CE2" w14:textId="77777777" w:rsidR="00650C62" w:rsidRDefault="00650C62" w:rsidP="00650C62">
      <w:pPr>
        <w:jc w:val="center"/>
      </w:pPr>
    </w:p>
    <w:p w14:paraId="70566909" w14:textId="68E273E3" w:rsidR="00650C62" w:rsidRDefault="002F1CE7" w:rsidP="002F1CE7">
      <w:pPr>
        <w:pStyle w:val="ITEAFigure"/>
      </w:pPr>
      <w:r>
        <w:t xml:space="preserve">Figure </w:t>
      </w:r>
      <w:r w:rsidR="00110EA6">
        <w:t>10</w:t>
      </w:r>
      <w:r w:rsidR="00650C62">
        <w:t>: Debate Invitation</w:t>
      </w:r>
    </w:p>
    <w:p w14:paraId="79F1EE3C" w14:textId="77777777" w:rsidR="00650C62" w:rsidRDefault="00650C62" w:rsidP="00650C62">
      <w:pPr>
        <w:spacing w:line="240" w:lineRule="auto"/>
        <w:jc w:val="both"/>
      </w:pPr>
    </w:p>
    <w:p w14:paraId="514D6B75" w14:textId="77777777" w:rsidR="00650C62" w:rsidRDefault="00650C62" w:rsidP="00650C62">
      <w:pPr>
        <w:numPr>
          <w:ilvl w:val="0"/>
          <w:numId w:val="39"/>
        </w:numPr>
        <w:pBdr>
          <w:top w:val="nil"/>
          <w:left w:val="nil"/>
          <w:bottom w:val="nil"/>
          <w:right w:val="nil"/>
          <w:between w:val="nil"/>
        </w:pBdr>
        <w:spacing w:before="0" w:after="0" w:line="276" w:lineRule="auto"/>
        <w:contextualSpacing/>
      </w:pPr>
      <w:r>
        <w:rPr>
          <w:b/>
        </w:rPr>
        <w:t>Add Stream:</w:t>
      </w:r>
      <w:r>
        <w:t xml:space="preserve"> User can add streaming media to share with other users during debate. </w:t>
      </w:r>
    </w:p>
    <w:p w14:paraId="4AF05935" w14:textId="21181651" w:rsidR="00650C62" w:rsidRDefault="00650C62" w:rsidP="00650C62">
      <w:pPr>
        <w:numPr>
          <w:ilvl w:val="1"/>
          <w:numId w:val="39"/>
        </w:numPr>
        <w:pBdr>
          <w:top w:val="nil"/>
          <w:left w:val="nil"/>
          <w:bottom w:val="nil"/>
          <w:right w:val="nil"/>
          <w:between w:val="nil"/>
        </w:pBdr>
        <w:spacing w:before="0" w:after="0" w:line="240" w:lineRule="auto"/>
        <w:contextualSpacing/>
        <w:jc w:val="both"/>
      </w:pPr>
      <w:r>
        <w:rPr>
          <w:b/>
        </w:rPr>
        <w:t>My Resources Tab:</w:t>
      </w:r>
      <w:r>
        <w:t xml:space="preserve"> Lis</w:t>
      </w:r>
      <w:r w:rsidR="00110EA6">
        <w:t>t of user’s resources, see Figure 11</w:t>
      </w:r>
      <w:r>
        <w:t>.</w:t>
      </w:r>
    </w:p>
    <w:p w14:paraId="019B3261" w14:textId="77777777" w:rsidR="00650C62" w:rsidRDefault="00650C62" w:rsidP="00650C62">
      <w:pPr>
        <w:ind w:left="720"/>
        <w:contextualSpacing/>
      </w:pPr>
    </w:p>
    <w:p w14:paraId="39E86AD6" w14:textId="16EF56B7" w:rsidR="00650C62" w:rsidRDefault="000A6EE0" w:rsidP="00650C62">
      <w:pPr>
        <w:jc w:val="center"/>
        <w:rPr>
          <w:noProof/>
          <w:lang w:val="en-US" w:eastAsia="en-US"/>
        </w:rPr>
      </w:pPr>
      <w:r w:rsidRPr="006C704D">
        <w:rPr>
          <w:noProof/>
          <w:lang w:val="en-US" w:eastAsia="en-US"/>
        </w:rPr>
        <w:lastRenderedPageBreak/>
        <w:drawing>
          <wp:inline distT="0" distB="0" distL="0" distR="0" wp14:anchorId="5706991D" wp14:editId="17144083">
            <wp:extent cx="4259580" cy="2600883"/>
            <wp:effectExtent l="0" t="0" r="762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68490" cy="2606323"/>
                    </a:xfrm>
                    <a:prstGeom prst="rect">
                      <a:avLst/>
                    </a:prstGeom>
                    <a:noFill/>
                    <a:ln>
                      <a:noFill/>
                    </a:ln>
                  </pic:spPr>
                </pic:pic>
              </a:graphicData>
            </a:graphic>
          </wp:inline>
        </w:drawing>
      </w:r>
    </w:p>
    <w:p w14:paraId="3A03E210" w14:textId="77777777" w:rsidR="000A6EE0" w:rsidRDefault="000A6EE0" w:rsidP="00650C62">
      <w:pPr>
        <w:jc w:val="center"/>
      </w:pPr>
    </w:p>
    <w:p w14:paraId="2457650B" w14:textId="77777777" w:rsidR="00650C62" w:rsidRDefault="00650C62" w:rsidP="00650C62">
      <w:pPr>
        <w:jc w:val="center"/>
      </w:pPr>
    </w:p>
    <w:p w14:paraId="47CC1902" w14:textId="522EA76F" w:rsidR="00650C62" w:rsidRPr="00110EA6" w:rsidRDefault="002F1CE7" w:rsidP="00110EA6">
      <w:pPr>
        <w:pStyle w:val="ITEAFigure"/>
      </w:pPr>
      <w:r w:rsidRPr="00110EA6">
        <w:t xml:space="preserve">Figure </w:t>
      </w:r>
      <w:r w:rsidR="00110EA6" w:rsidRPr="00110EA6">
        <w:t xml:space="preserve"> 11</w:t>
      </w:r>
      <w:r w:rsidR="00650C62" w:rsidRPr="00110EA6">
        <w:t>: Add Streaming Media-List Of User’s Resources</w:t>
      </w:r>
    </w:p>
    <w:p w14:paraId="7BE83C89" w14:textId="77777777" w:rsidR="00650C62" w:rsidRDefault="00650C62" w:rsidP="00650C62">
      <w:pPr>
        <w:spacing w:line="240" w:lineRule="auto"/>
        <w:contextualSpacing/>
        <w:jc w:val="both"/>
      </w:pPr>
    </w:p>
    <w:p w14:paraId="176759AB" w14:textId="657C4F2C" w:rsidR="00650C62" w:rsidRDefault="00650C62">
      <w:pPr>
        <w:numPr>
          <w:ilvl w:val="1"/>
          <w:numId w:val="39"/>
        </w:numPr>
        <w:pBdr>
          <w:top w:val="nil"/>
          <w:left w:val="nil"/>
          <w:bottom w:val="nil"/>
          <w:right w:val="nil"/>
          <w:between w:val="nil"/>
        </w:pBdr>
        <w:spacing w:before="0" w:after="0" w:line="240" w:lineRule="auto"/>
        <w:ind w:right="-288"/>
        <w:contextualSpacing/>
        <w:jc w:val="both"/>
        <w:pPrChange w:id="37" w:author="GULTUGCE" w:date="2018-10-18T12:44:00Z">
          <w:pPr>
            <w:numPr>
              <w:ilvl w:val="1"/>
              <w:numId w:val="39"/>
            </w:numPr>
            <w:pBdr>
              <w:top w:val="nil"/>
              <w:left w:val="nil"/>
              <w:bottom w:val="nil"/>
              <w:right w:val="nil"/>
              <w:between w:val="nil"/>
            </w:pBdr>
            <w:spacing w:before="0" w:after="0" w:line="240" w:lineRule="auto"/>
            <w:ind w:left="1440" w:hanging="360"/>
            <w:contextualSpacing/>
            <w:jc w:val="both"/>
          </w:pPr>
        </w:pPrChange>
      </w:pPr>
      <w:r>
        <w:rPr>
          <w:b/>
        </w:rPr>
        <w:t xml:space="preserve">Add Youtube Url Tab: </w:t>
      </w:r>
      <w:r>
        <w:t xml:space="preserve">User can add </w:t>
      </w:r>
      <w:r w:rsidR="002F1CE7">
        <w:t xml:space="preserve">Youtube Url to system, see Figure </w:t>
      </w:r>
      <w:r w:rsidR="00110EA6">
        <w:t xml:space="preserve"> 12</w:t>
      </w:r>
      <w:r>
        <w:t xml:space="preserve">. </w:t>
      </w:r>
      <w:r w:rsidRPr="00002CB4">
        <w:t xml:space="preserve">The name and description of </w:t>
      </w:r>
      <w:r>
        <w:t>this Youtube video is taken by s</w:t>
      </w:r>
      <w:r w:rsidRPr="00002CB4">
        <w:t>ystem automatically</w:t>
      </w:r>
      <w:r>
        <w:t xml:space="preserve">. </w:t>
      </w:r>
    </w:p>
    <w:p w14:paraId="29935E0D" w14:textId="77777777" w:rsidR="00587133" w:rsidRDefault="00587133" w:rsidP="00587133">
      <w:pPr>
        <w:numPr>
          <w:ilvl w:val="1"/>
          <w:numId w:val="39"/>
        </w:numPr>
        <w:pBdr>
          <w:top w:val="nil"/>
          <w:left w:val="nil"/>
          <w:bottom w:val="nil"/>
          <w:right w:val="nil"/>
          <w:between w:val="nil"/>
        </w:pBdr>
        <w:spacing w:before="0" w:after="0" w:line="240" w:lineRule="auto"/>
        <w:ind w:right="-288"/>
        <w:contextualSpacing/>
        <w:jc w:val="both"/>
      </w:pPr>
    </w:p>
    <w:p w14:paraId="71A98CC2" w14:textId="3283EB67" w:rsidR="00587133" w:rsidRPr="00002CB4" w:rsidRDefault="00587133" w:rsidP="00587133">
      <w:pPr>
        <w:numPr>
          <w:ilvl w:val="1"/>
          <w:numId w:val="39"/>
        </w:numPr>
        <w:pBdr>
          <w:top w:val="nil"/>
          <w:left w:val="nil"/>
          <w:bottom w:val="nil"/>
          <w:right w:val="nil"/>
          <w:between w:val="nil"/>
        </w:pBdr>
        <w:spacing w:before="0" w:after="0" w:line="240" w:lineRule="auto"/>
        <w:ind w:right="-288"/>
        <w:contextualSpacing/>
        <w:jc w:val="both"/>
      </w:pPr>
      <w:r>
        <w:rPr>
          <w:noProof/>
          <w:lang w:val="en-US" w:eastAsia="en-US"/>
        </w:rPr>
        <mc:AlternateContent>
          <mc:Choice Requires="wps">
            <w:drawing>
              <wp:anchor distT="0" distB="0" distL="114300" distR="114300" simplePos="0" relativeHeight="251660288" behindDoc="0" locked="0" layoutInCell="1" allowOverlap="1" wp14:anchorId="09EA9F1F" wp14:editId="4DDBAE07">
                <wp:simplePos x="0" y="0"/>
                <wp:positionH relativeFrom="column">
                  <wp:posOffset>1080770</wp:posOffset>
                </wp:positionH>
                <wp:positionV relativeFrom="paragraph">
                  <wp:posOffset>240665</wp:posOffset>
                </wp:positionV>
                <wp:extent cx="411480" cy="304800"/>
                <wp:effectExtent l="0" t="0" r="26670" b="19050"/>
                <wp:wrapNone/>
                <wp:docPr id="8" name="Rectangle 8"/>
                <wp:cNvGraphicFramePr/>
                <a:graphic xmlns:a="http://schemas.openxmlformats.org/drawingml/2006/main">
                  <a:graphicData uri="http://schemas.microsoft.com/office/word/2010/wordprocessingShape">
                    <wps:wsp>
                      <wps:cNvSpPr/>
                      <wps:spPr>
                        <a:xfrm>
                          <a:off x="0" y="0"/>
                          <a:ext cx="411480" cy="3048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52C62D" id="Rectangle 8" o:spid="_x0000_s1026" style="position:absolute;margin-left:85.1pt;margin-top:18.95pt;width:32.4pt;height:2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" filled="f" strokecolor="#f79646 [3209]" strokeweight="2pt"/>
            </w:pict>
          </mc:Fallback>
        </mc:AlternateContent>
      </w:r>
      <w:r w:rsidRPr="00235FA8">
        <w:rPr>
          <w:noProof/>
          <w:lang w:val="en-US" w:eastAsia="en-US"/>
        </w:rPr>
        <w:drawing>
          <wp:inline distT="0" distB="0" distL="0" distR="0" wp14:anchorId="1089EA7C" wp14:editId="734B4498">
            <wp:extent cx="5759450" cy="32606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9450" cy="3260641"/>
                    </a:xfrm>
                    <a:prstGeom prst="rect">
                      <a:avLst/>
                    </a:prstGeom>
                    <a:noFill/>
                    <a:ln>
                      <a:noFill/>
                    </a:ln>
                  </pic:spPr>
                </pic:pic>
              </a:graphicData>
            </a:graphic>
          </wp:inline>
        </w:drawing>
      </w:r>
    </w:p>
    <w:p w14:paraId="3E990323" w14:textId="77777777" w:rsidR="00A23A0A" w:rsidRDefault="00A23A0A" w:rsidP="00650C62">
      <w:pPr>
        <w:spacing w:line="240" w:lineRule="auto"/>
        <w:contextualSpacing/>
        <w:jc w:val="both"/>
        <w:rPr>
          <w:ins w:id="38" w:author="GULTUGCE" w:date="2018-10-19T11:25:00Z"/>
        </w:rPr>
      </w:pPr>
    </w:p>
    <w:p w14:paraId="4FF5A0EA" w14:textId="7EFB9237" w:rsidR="00650C62" w:rsidRDefault="000A6EE0" w:rsidP="00650C62">
      <w:pPr>
        <w:spacing w:line="240" w:lineRule="auto"/>
        <w:contextualSpacing/>
        <w:jc w:val="both"/>
        <w:rPr>
          <w:noProof/>
          <w:lang w:val="en-US" w:eastAsia="en-US"/>
        </w:rPr>
      </w:pPr>
      <w:r>
        <w:rPr>
          <w:noProof/>
          <w:lang w:val="en-US" w:eastAsia="en-US"/>
        </w:rPr>
        <w:t>V</w:t>
      </w:r>
    </w:p>
    <w:p w14:paraId="142543C4" w14:textId="77777777" w:rsidR="000A6EE0" w:rsidRDefault="000A6EE0" w:rsidP="00650C62">
      <w:pPr>
        <w:spacing w:line="240" w:lineRule="auto"/>
        <w:contextualSpacing/>
        <w:jc w:val="both"/>
        <w:rPr>
          <w:noProof/>
          <w:lang w:val="en-US" w:eastAsia="en-US"/>
        </w:rPr>
      </w:pPr>
    </w:p>
    <w:p w14:paraId="4B72E0B4" w14:textId="77777777" w:rsidR="000A6EE0" w:rsidRDefault="000A6EE0" w:rsidP="00650C62">
      <w:pPr>
        <w:spacing w:line="240" w:lineRule="auto"/>
        <w:contextualSpacing/>
        <w:jc w:val="both"/>
        <w:rPr>
          <w:ins w:id="39" w:author="GULTUGCE" w:date="2018-10-18T12:37:00Z"/>
        </w:rPr>
      </w:pPr>
    </w:p>
    <w:p w14:paraId="3556F96E" w14:textId="77777777" w:rsidR="005F3B73" w:rsidRDefault="005F3B73" w:rsidP="00650C62">
      <w:pPr>
        <w:spacing w:line="240" w:lineRule="auto"/>
        <w:contextualSpacing/>
        <w:jc w:val="both"/>
      </w:pPr>
    </w:p>
    <w:p w14:paraId="1D2B0BF9" w14:textId="77777777" w:rsidR="00650C62" w:rsidRDefault="00650C62" w:rsidP="00650C62">
      <w:pPr>
        <w:spacing w:line="240" w:lineRule="auto"/>
        <w:contextualSpacing/>
        <w:jc w:val="both"/>
      </w:pPr>
    </w:p>
    <w:p w14:paraId="17771691" w14:textId="39F54411" w:rsidR="00650C62" w:rsidRDefault="002F1CE7" w:rsidP="002F1CE7">
      <w:pPr>
        <w:pStyle w:val="ITEAFigure"/>
      </w:pPr>
      <w:r>
        <w:lastRenderedPageBreak/>
        <w:t>Fıgure</w:t>
      </w:r>
      <w:r w:rsidR="00110EA6">
        <w:t xml:space="preserve"> 12</w:t>
      </w:r>
      <w:r w:rsidR="00650C62">
        <w:t>: Add Youtube Url</w:t>
      </w:r>
    </w:p>
    <w:p w14:paraId="4EA97A9D" w14:textId="77777777" w:rsidR="00650C62" w:rsidRDefault="00650C62" w:rsidP="00650C62">
      <w:pPr>
        <w:spacing w:line="240" w:lineRule="auto"/>
        <w:contextualSpacing/>
        <w:jc w:val="both"/>
      </w:pPr>
    </w:p>
    <w:p w14:paraId="56D1ACE1" w14:textId="0A1DA990" w:rsidR="00650C62" w:rsidRPr="00002CB4" w:rsidRDefault="00650C62" w:rsidP="00650C62">
      <w:pPr>
        <w:numPr>
          <w:ilvl w:val="1"/>
          <w:numId w:val="39"/>
        </w:numPr>
        <w:pBdr>
          <w:top w:val="nil"/>
          <w:left w:val="nil"/>
          <w:bottom w:val="nil"/>
          <w:right w:val="nil"/>
          <w:between w:val="nil"/>
        </w:pBdr>
        <w:spacing w:before="0" w:after="0" w:line="240" w:lineRule="auto"/>
        <w:contextualSpacing/>
        <w:jc w:val="both"/>
      </w:pPr>
      <w:r w:rsidRPr="00160527">
        <w:rPr>
          <w:b/>
        </w:rPr>
        <w:t xml:space="preserve">Add Web Url Tab : </w:t>
      </w:r>
      <w:r>
        <w:t xml:space="preserve">User can add website url to system. User fill in title, description and url then click </w:t>
      </w:r>
      <w:r w:rsidR="00110EA6">
        <w:t>add button, see Figure 13</w:t>
      </w:r>
      <w:r>
        <w:t>.</w:t>
      </w:r>
    </w:p>
    <w:p w14:paraId="44E21765" w14:textId="77777777" w:rsidR="00650C62" w:rsidRDefault="00650C62" w:rsidP="00650C62">
      <w:pPr>
        <w:spacing w:line="240" w:lineRule="auto"/>
        <w:ind w:left="1440"/>
        <w:contextualSpacing/>
        <w:jc w:val="both"/>
      </w:pPr>
    </w:p>
    <w:p w14:paraId="4CA324CD" w14:textId="77777777" w:rsidR="00A23A0A" w:rsidRDefault="00A23A0A" w:rsidP="00A23A0A">
      <w:pPr>
        <w:spacing w:line="240" w:lineRule="auto"/>
        <w:contextualSpacing/>
        <w:rPr>
          <w:ins w:id="40" w:author="GULTUGCE" w:date="2018-10-19T11:25:00Z"/>
        </w:rPr>
      </w:pPr>
    </w:p>
    <w:p w14:paraId="42CBA9C1" w14:textId="59A7C3E7" w:rsidR="00650C62" w:rsidRDefault="005F3B73" w:rsidP="00650C62">
      <w:pPr>
        <w:spacing w:line="240" w:lineRule="auto"/>
        <w:contextualSpacing/>
        <w:jc w:val="center"/>
      </w:pPr>
      <w:ins w:id="41" w:author="GULTUGCE" w:date="2018-10-18T12:37:00Z">
        <w:r w:rsidRPr="00235FA8">
          <w:rPr>
            <w:noProof/>
            <w:lang w:val="en-US" w:eastAsia="en-US"/>
          </w:rPr>
          <w:drawing>
            <wp:inline distT="0" distB="0" distL="0" distR="0" wp14:anchorId="4F85D1B9" wp14:editId="07395EFB">
              <wp:extent cx="5758815" cy="32658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8815" cy="3265805"/>
                      </a:xfrm>
                      <a:prstGeom prst="rect">
                        <a:avLst/>
                      </a:prstGeom>
                      <a:noFill/>
                      <a:ln>
                        <a:noFill/>
                      </a:ln>
                    </pic:spPr>
                  </pic:pic>
                </a:graphicData>
              </a:graphic>
            </wp:inline>
          </w:drawing>
        </w:r>
      </w:ins>
    </w:p>
    <w:p w14:paraId="1A3C2A0E" w14:textId="77777777" w:rsidR="00650C62" w:rsidRDefault="00650C62" w:rsidP="00650C62">
      <w:pPr>
        <w:spacing w:line="240" w:lineRule="auto"/>
        <w:contextualSpacing/>
        <w:jc w:val="center"/>
      </w:pPr>
    </w:p>
    <w:p w14:paraId="7F8773C3" w14:textId="333B6065" w:rsidR="00650C62" w:rsidRDefault="00110EA6" w:rsidP="00A23A0A">
      <w:pPr>
        <w:jc w:val="center"/>
      </w:pPr>
      <w:r>
        <w:rPr>
          <w:szCs w:val="20"/>
        </w:rPr>
        <w:t>Figure 13</w:t>
      </w:r>
      <w:r w:rsidR="00650C62">
        <w:rPr>
          <w:szCs w:val="20"/>
        </w:rPr>
        <w:t>: Web Url</w:t>
      </w:r>
    </w:p>
    <w:p w14:paraId="797D665B" w14:textId="77777777" w:rsidR="005F3B73" w:rsidRDefault="005F3B73" w:rsidP="00A23A0A">
      <w:pPr>
        <w:spacing w:line="240" w:lineRule="auto"/>
        <w:contextualSpacing/>
      </w:pPr>
    </w:p>
    <w:p w14:paraId="3246B3A3" w14:textId="12B5D9ED" w:rsidR="00A23A0A" w:rsidRPr="00002CB4" w:rsidRDefault="00A23A0A" w:rsidP="00A23A0A">
      <w:pPr>
        <w:numPr>
          <w:ilvl w:val="1"/>
          <w:numId w:val="39"/>
        </w:numPr>
        <w:pBdr>
          <w:top w:val="nil"/>
          <w:left w:val="nil"/>
          <w:bottom w:val="nil"/>
          <w:right w:val="nil"/>
          <w:between w:val="nil"/>
        </w:pBdr>
        <w:spacing w:before="0" w:after="0" w:line="240" w:lineRule="auto"/>
        <w:contextualSpacing/>
      </w:pPr>
      <w:r>
        <w:rPr>
          <w:b/>
        </w:rPr>
        <w:t xml:space="preserve">Add  HLS </w:t>
      </w:r>
      <w:r w:rsidRPr="00160527">
        <w:rPr>
          <w:b/>
        </w:rPr>
        <w:t xml:space="preserve"> Tab : </w:t>
      </w:r>
      <w:r>
        <w:t xml:space="preserve">User can add live stream formatted as  HLS to system. User fill in title, description and url then click add button, see </w:t>
      </w:r>
      <w:r w:rsidR="00110EA6">
        <w:t>Figure 14.</w:t>
      </w:r>
    </w:p>
    <w:p w14:paraId="32C899D9" w14:textId="77777777" w:rsidR="00A23A0A" w:rsidRDefault="00A23A0A" w:rsidP="00A23A0A">
      <w:pPr>
        <w:jc w:val="center"/>
      </w:pPr>
      <w:r w:rsidRPr="00235FA8">
        <w:rPr>
          <w:noProof/>
          <w:lang w:val="en-US" w:eastAsia="en-US"/>
        </w:rPr>
        <w:drawing>
          <wp:inline distT="0" distB="0" distL="0" distR="0" wp14:anchorId="69731BFF" wp14:editId="6B41870D">
            <wp:extent cx="3764280" cy="2205789"/>
            <wp:effectExtent l="114300" t="114300" r="140970" b="1377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79225" cy="22145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C2DE3E" w14:textId="52E40142" w:rsidR="00A23A0A" w:rsidRDefault="00110EA6" w:rsidP="00110EA6">
      <w:pPr>
        <w:pStyle w:val="ITEAFigure"/>
      </w:pPr>
      <w:r>
        <w:t>Figure 14:</w:t>
      </w:r>
      <w:r w:rsidR="00A23A0A">
        <w:t>Add HLS</w:t>
      </w:r>
    </w:p>
    <w:p w14:paraId="52D4C425" w14:textId="77777777" w:rsidR="00A23A0A" w:rsidRDefault="00A23A0A" w:rsidP="00A23A0A">
      <w:pPr>
        <w:jc w:val="center"/>
      </w:pPr>
    </w:p>
    <w:p w14:paraId="77A20B72" w14:textId="77777777" w:rsidR="00A23A0A" w:rsidRDefault="00A23A0A" w:rsidP="00A23A0A">
      <w:pPr>
        <w:spacing w:line="240" w:lineRule="auto"/>
        <w:contextualSpacing/>
        <w:jc w:val="center"/>
      </w:pPr>
    </w:p>
    <w:p w14:paraId="48B234D8" w14:textId="67494FD2" w:rsidR="00A23A0A" w:rsidRDefault="00A23A0A" w:rsidP="000A6EE0">
      <w:pPr>
        <w:numPr>
          <w:ilvl w:val="0"/>
          <w:numId w:val="39"/>
        </w:numPr>
        <w:pBdr>
          <w:top w:val="nil"/>
          <w:left w:val="nil"/>
          <w:bottom w:val="nil"/>
          <w:right w:val="nil"/>
          <w:between w:val="nil"/>
        </w:pBdr>
        <w:spacing w:before="0" w:after="0" w:line="240" w:lineRule="auto"/>
        <w:contextualSpacing/>
        <w:jc w:val="both"/>
      </w:pPr>
      <w:r>
        <w:rPr>
          <w:b/>
        </w:rPr>
        <w:t>Add   IP CAM</w:t>
      </w:r>
      <w:r w:rsidRPr="00160527">
        <w:rPr>
          <w:b/>
        </w:rPr>
        <w:t xml:space="preserve">: </w:t>
      </w:r>
      <w:r>
        <w:t>User can add IP cam on debated. User fills in title, description and url then clicks a</w:t>
      </w:r>
      <w:r w:rsidR="00110EA6">
        <w:t>dd button displayed on Figure 15</w:t>
      </w:r>
      <w:r>
        <w:t xml:space="preserve"> </w:t>
      </w:r>
    </w:p>
    <w:p w14:paraId="47758E31" w14:textId="77777777" w:rsidR="00A23A0A" w:rsidRDefault="00A23A0A" w:rsidP="000A6EE0">
      <w:pPr>
        <w:pStyle w:val="Caption"/>
        <w:jc w:val="center"/>
        <w:rPr>
          <w:lang w:val="tr-TR"/>
        </w:rPr>
      </w:pPr>
      <w:r w:rsidRPr="007F10F4">
        <w:rPr>
          <w:noProof/>
          <w:lang w:val="en-US" w:eastAsia="en-US"/>
        </w:rPr>
        <w:drawing>
          <wp:inline distT="0" distB="0" distL="0" distR="0" wp14:anchorId="7D9D0E81" wp14:editId="17DBBB12">
            <wp:extent cx="4396740" cy="2521574"/>
            <wp:effectExtent l="133350" t="133350" r="137160" b="1651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1555" cy="25243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DCC3F9" w14:textId="2693D44A" w:rsidR="00A23A0A" w:rsidRDefault="00110EA6" w:rsidP="00110EA6">
      <w:pPr>
        <w:pStyle w:val="ITEAFigure"/>
        <w:rPr>
          <w:lang w:val="tr-TR"/>
        </w:rPr>
      </w:pPr>
      <w:r>
        <w:t>Figure 15</w:t>
      </w:r>
      <w:r w:rsidR="00A23A0A">
        <w:t xml:space="preserve"> Add IPcam </w:t>
      </w:r>
    </w:p>
    <w:p w14:paraId="4756D696" w14:textId="1C4517B7" w:rsidR="00A23A0A" w:rsidRDefault="00A23A0A" w:rsidP="00790EF8">
      <w:pPr>
        <w:pStyle w:val="ITEAFigure"/>
        <w:jc w:val="left"/>
        <w:rPr>
          <w:lang w:val="tr-TR"/>
        </w:rPr>
      </w:pPr>
    </w:p>
    <w:p w14:paraId="0133376F" w14:textId="6B50940D" w:rsidR="00650C62" w:rsidRPr="007469E1" w:rsidRDefault="00A23A0A" w:rsidP="00650C62">
      <w:pPr>
        <w:spacing w:line="240" w:lineRule="auto"/>
        <w:jc w:val="both"/>
        <w:rPr>
          <w:b/>
        </w:rPr>
      </w:pPr>
      <w:r>
        <w:rPr>
          <w:b/>
        </w:rPr>
        <w:t>O</w:t>
      </w:r>
      <w:r w:rsidR="00650C62" w:rsidRPr="007469E1">
        <w:rPr>
          <w:b/>
        </w:rPr>
        <w:t>NLINE DEBATE</w:t>
      </w:r>
    </w:p>
    <w:p w14:paraId="24E24B1B" w14:textId="77777777" w:rsidR="00650C62" w:rsidRDefault="00650C62" w:rsidP="00650C62">
      <w:pPr>
        <w:spacing w:line="240" w:lineRule="auto"/>
        <w:jc w:val="both"/>
      </w:pPr>
    </w:p>
    <w:p w14:paraId="186823FA" w14:textId="6AEFC112" w:rsidR="00650C62" w:rsidRDefault="00650C62" w:rsidP="00650C62">
      <w:pPr>
        <w:numPr>
          <w:ilvl w:val="0"/>
          <w:numId w:val="34"/>
        </w:numPr>
        <w:pBdr>
          <w:top w:val="nil"/>
          <w:left w:val="nil"/>
          <w:bottom w:val="nil"/>
          <w:right w:val="nil"/>
          <w:between w:val="nil"/>
        </w:pBdr>
        <w:spacing w:before="0" w:after="0" w:line="240" w:lineRule="auto"/>
        <w:contextualSpacing/>
        <w:jc w:val="both"/>
      </w:pPr>
      <w:r>
        <w:rPr>
          <w:b/>
        </w:rPr>
        <w:t>Participant List:</w:t>
      </w:r>
      <w:r>
        <w:t xml:space="preserve"> Debaters who joined to current debate are displayed in this panel, see </w:t>
      </w:r>
      <w:r w:rsidR="00110EA6">
        <w:t>Figure 16</w:t>
      </w:r>
      <w:r>
        <w:t>.</w:t>
      </w:r>
    </w:p>
    <w:p w14:paraId="6E38F2A4" w14:textId="77777777" w:rsidR="00650C62" w:rsidRDefault="00650C62" w:rsidP="00650C62">
      <w:pPr>
        <w:jc w:val="center"/>
      </w:pPr>
      <w:r>
        <w:rPr>
          <w:noProof/>
          <w:lang w:val="en-US" w:eastAsia="en-US"/>
        </w:rPr>
        <w:drawing>
          <wp:inline distT="114300" distB="114300" distL="114300" distR="114300" wp14:anchorId="558B23B1" wp14:editId="18488939">
            <wp:extent cx="2244522" cy="2948940"/>
            <wp:effectExtent l="114300" t="114300" r="118110" b="137160"/>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
                    <a:srcRect/>
                    <a:stretch>
                      <a:fillRect/>
                    </a:stretch>
                  </pic:blipFill>
                  <pic:spPr>
                    <a:xfrm>
                      <a:off x="0" y="0"/>
                      <a:ext cx="2264139" cy="29747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C16458" w14:textId="77777777" w:rsidR="00650C62" w:rsidRDefault="00650C62" w:rsidP="00650C62"/>
    <w:p w14:paraId="2B334F46" w14:textId="4ACF471D" w:rsidR="00650C62" w:rsidRDefault="00110EA6" w:rsidP="00110EA6">
      <w:pPr>
        <w:pStyle w:val="ITEAFigure"/>
      </w:pPr>
      <w:r>
        <w:t>Figure 16</w:t>
      </w:r>
      <w:r w:rsidR="00650C62">
        <w:t>: Participant List</w:t>
      </w:r>
    </w:p>
    <w:p w14:paraId="6A74F8F5" w14:textId="77777777" w:rsidR="00650C62" w:rsidRDefault="00650C62" w:rsidP="00650C62">
      <w:pPr>
        <w:jc w:val="center"/>
        <w:rPr>
          <w:szCs w:val="20"/>
        </w:rPr>
      </w:pPr>
    </w:p>
    <w:p w14:paraId="247FC89D" w14:textId="77777777" w:rsidR="00650C62" w:rsidRPr="005F44DD" w:rsidRDefault="00650C62" w:rsidP="00650C62">
      <w:pPr>
        <w:pStyle w:val="ListParagraph"/>
        <w:numPr>
          <w:ilvl w:val="1"/>
          <w:numId w:val="45"/>
        </w:numPr>
        <w:pBdr>
          <w:top w:val="nil"/>
          <w:left w:val="nil"/>
          <w:bottom w:val="nil"/>
          <w:right w:val="nil"/>
          <w:between w:val="nil"/>
        </w:pBdr>
        <w:spacing w:line="276" w:lineRule="auto"/>
        <w:ind w:left="1080"/>
        <w:jc w:val="center"/>
        <w:rPr>
          <w:b/>
        </w:rPr>
      </w:pPr>
      <w:r w:rsidRPr="005F44DD">
        <w:rPr>
          <w:b/>
        </w:rPr>
        <w:t xml:space="preserve">Kick User From Debate: </w:t>
      </w:r>
      <w:r w:rsidRPr="007469E1">
        <w:t>Moderator</w:t>
      </w:r>
      <w:r>
        <w:t xml:space="preserve"> can kick the users from debate</w:t>
      </w:r>
      <w:r w:rsidRPr="007469E1">
        <w:t>, see Image 14.</w:t>
      </w:r>
    </w:p>
    <w:p w14:paraId="5540014E" w14:textId="77777777" w:rsidR="00650C62" w:rsidRPr="005F44DD" w:rsidRDefault="00650C62" w:rsidP="00650C62">
      <w:pPr>
        <w:pStyle w:val="ListParagraph"/>
        <w:ind w:left="1080"/>
        <w:rPr>
          <w:b/>
        </w:rPr>
      </w:pPr>
    </w:p>
    <w:p w14:paraId="137EF81D" w14:textId="77777777" w:rsidR="00650C62" w:rsidRDefault="00650C62" w:rsidP="00650C62">
      <w:pPr>
        <w:pStyle w:val="ListParagraph"/>
        <w:ind w:left="1080"/>
        <w:jc w:val="center"/>
        <w:rPr>
          <w:b/>
        </w:rPr>
      </w:pPr>
      <w:r>
        <w:rPr>
          <w:noProof/>
          <w:lang w:val="en-US" w:eastAsia="en-US"/>
        </w:rPr>
        <w:drawing>
          <wp:inline distT="0" distB="0" distL="0" distR="0" wp14:anchorId="5095F32C" wp14:editId="3DD95503">
            <wp:extent cx="2323759" cy="2491740"/>
            <wp:effectExtent l="133350" t="114300" r="133985" b="15621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36322" cy="25052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E0C380" w14:textId="3E2F3CD8" w:rsidR="00650C62" w:rsidRDefault="00110EA6" w:rsidP="00110EA6">
      <w:pPr>
        <w:pStyle w:val="ITEAFigure"/>
      </w:pPr>
      <w:r>
        <w:t>Figure 17</w:t>
      </w:r>
      <w:r w:rsidR="00650C62">
        <w:t>:</w:t>
      </w:r>
      <w:r w:rsidR="00650C62" w:rsidRPr="007469E1">
        <w:t xml:space="preserve"> Kick User</w:t>
      </w:r>
    </w:p>
    <w:p w14:paraId="353E0967" w14:textId="77777777" w:rsidR="00110EA6" w:rsidRPr="005F44DD" w:rsidRDefault="00110EA6" w:rsidP="00110EA6">
      <w:pPr>
        <w:pStyle w:val="ITEAFigure"/>
      </w:pPr>
    </w:p>
    <w:p w14:paraId="6BB8B54D" w14:textId="62A8697B" w:rsidR="00650C62" w:rsidRDefault="00650C62" w:rsidP="00650C62">
      <w:pPr>
        <w:pStyle w:val="ListParagraph"/>
        <w:numPr>
          <w:ilvl w:val="1"/>
          <w:numId w:val="45"/>
        </w:numPr>
        <w:pBdr>
          <w:top w:val="nil"/>
          <w:left w:val="nil"/>
          <w:bottom w:val="nil"/>
          <w:right w:val="nil"/>
          <w:between w:val="nil"/>
        </w:pBdr>
        <w:spacing w:line="276" w:lineRule="auto"/>
      </w:pPr>
      <w:r>
        <w:rPr>
          <w:b/>
        </w:rPr>
        <w:t xml:space="preserve">Ban User From Debate:  </w:t>
      </w:r>
      <w:r w:rsidRPr="007469E1">
        <w:t xml:space="preserve">Moderator can </w:t>
      </w:r>
      <w:r>
        <w:t>ban</w:t>
      </w:r>
      <w:r w:rsidRPr="007469E1">
        <w:t xml:space="preserve"> the users from debate, see </w:t>
      </w:r>
      <w:r w:rsidR="00110EA6">
        <w:t xml:space="preserve"> Figure 18</w:t>
      </w:r>
      <w:r w:rsidRPr="007469E1">
        <w:t>.</w:t>
      </w:r>
    </w:p>
    <w:p w14:paraId="137A1699" w14:textId="21AB993B" w:rsidR="00650C62" w:rsidRDefault="00650C62" w:rsidP="00790EF8">
      <w:pPr>
        <w:jc w:val="center"/>
      </w:pPr>
      <w:r>
        <w:rPr>
          <w:noProof/>
          <w:lang w:val="en-US" w:eastAsia="en-US"/>
        </w:rPr>
        <w:lastRenderedPageBreak/>
        <w:drawing>
          <wp:inline distT="0" distB="0" distL="0" distR="0" wp14:anchorId="1C1F5D13" wp14:editId="09CA1177">
            <wp:extent cx="3061963" cy="3291840"/>
            <wp:effectExtent l="114300" t="114300" r="100965" b="13716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61963" cy="3291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C1AE6B" w14:textId="336752D2" w:rsidR="00650C62" w:rsidRPr="007469E1" w:rsidRDefault="00110EA6" w:rsidP="00790EF8">
      <w:pPr>
        <w:pStyle w:val="ITEAFigure"/>
      </w:pPr>
      <w:r>
        <w:t>Figure 18</w:t>
      </w:r>
      <w:r w:rsidR="00650C62">
        <w:t>: Ban</w:t>
      </w:r>
      <w:r w:rsidR="00650C62" w:rsidRPr="007469E1">
        <w:t xml:space="preserve"> User</w:t>
      </w:r>
    </w:p>
    <w:p w14:paraId="1A4D199D" w14:textId="77777777" w:rsidR="00650C62" w:rsidRDefault="00650C62" w:rsidP="00650C62"/>
    <w:p w14:paraId="1ADC4E3D" w14:textId="58CB2D93" w:rsidR="00650C62" w:rsidRDefault="00650C62" w:rsidP="00650C62">
      <w:pPr>
        <w:numPr>
          <w:ilvl w:val="0"/>
          <w:numId w:val="31"/>
        </w:numPr>
        <w:pBdr>
          <w:top w:val="nil"/>
          <w:left w:val="nil"/>
          <w:bottom w:val="nil"/>
          <w:right w:val="nil"/>
          <w:between w:val="nil"/>
        </w:pBdr>
        <w:spacing w:before="0" w:after="0" w:line="240" w:lineRule="auto"/>
        <w:contextualSpacing/>
        <w:jc w:val="both"/>
      </w:pPr>
      <w:r>
        <w:rPr>
          <w:b/>
        </w:rPr>
        <w:t>Chat:</w:t>
      </w:r>
      <w:r>
        <w:t xml:space="preserve"> All participants can chat</w:t>
      </w:r>
      <w:r w:rsidR="00790EF8">
        <w:t xml:space="preserve"> about the debate, see Figure 19</w:t>
      </w:r>
      <w:r>
        <w:t>.</w:t>
      </w:r>
    </w:p>
    <w:p w14:paraId="10B24877" w14:textId="77777777" w:rsidR="00650C62" w:rsidRDefault="00650C62" w:rsidP="00650C62">
      <w:pPr>
        <w:spacing w:line="240" w:lineRule="auto"/>
        <w:ind w:left="720"/>
        <w:contextualSpacing/>
        <w:jc w:val="both"/>
      </w:pPr>
    </w:p>
    <w:p w14:paraId="2292A997" w14:textId="05A04F26" w:rsidR="00650C62" w:rsidRDefault="00650C62" w:rsidP="00650C62">
      <w:pPr>
        <w:spacing w:line="240" w:lineRule="auto"/>
        <w:jc w:val="center"/>
      </w:pPr>
    </w:p>
    <w:p w14:paraId="6F80CDB6" w14:textId="77777777" w:rsidR="00650C62" w:rsidRDefault="00650C62" w:rsidP="00650C62">
      <w:pPr>
        <w:spacing w:line="240" w:lineRule="auto"/>
        <w:jc w:val="center"/>
        <w:rPr>
          <w:ins w:id="42" w:author="GULTUGCE" w:date="2018-10-19T11:26:00Z"/>
        </w:rPr>
      </w:pPr>
    </w:p>
    <w:p w14:paraId="58EA5060" w14:textId="790E534C" w:rsidR="00A23A0A" w:rsidRDefault="00A23A0A" w:rsidP="00790EF8">
      <w:pPr>
        <w:spacing w:line="240" w:lineRule="auto"/>
        <w:jc w:val="center"/>
        <w:rPr>
          <w:ins w:id="43" w:author="GULTUGCE" w:date="2018-10-19T11:26:00Z"/>
        </w:rPr>
      </w:pPr>
      <w:ins w:id="44" w:author="GULTUGCE" w:date="2018-10-19T11:26:00Z">
        <w:r w:rsidRPr="00395807">
          <w:rPr>
            <w:noProof/>
            <w:lang w:val="en-US" w:eastAsia="en-US"/>
          </w:rPr>
          <w:lastRenderedPageBreak/>
          <w:drawing>
            <wp:inline distT="0" distB="0" distL="0" distR="0" wp14:anchorId="1FC0B957" wp14:editId="02FC07DA">
              <wp:extent cx="5759450" cy="332920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450" cy="3329206"/>
                      </a:xfrm>
                      <a:prstGeom prst="rect">
                        <a:avLst/>
                      </a:prstGeom>
                      <a:noFill/>
                      <a:ln>
                        <a:noFill/>
                      </a:ln>
                    </pic:spPr>
                  </pic:pic>
                </a:graphicData>
              </a:graphic>
            </wp:inline>
          </w:drawing>
        </w:r>
      </w:ins>
    </w:p>
    <w:p w14:paraId="6C67B128" w14:textId="38D406AF" w:rsidR="00790EF8" w:rsidRPr="007469E1" w:rsidRDefault="00790EF8" w:rsidP="00790EF8">
      <w:pPr>
        <w:ind w:left="1080"/>
        <w:jc w:val="center"/>
      </w:pPr>
      <w:r>
        <w:t xml:space="preserve">Figure </w:t>
      </w:r>
      <w:r>
        <w:t>19: General Chat</w:t>
      </w:r>
    </w:p>
    <w:p w14:paraId="301A57A8" w14:textId="77777777" w:rsidR="00A23A0A" w:rsidRDefault="00A23A0A" w:rsidP="00650C62">
      <w:pPr>
        <w:spacing w:line="240" w:lineRule="auto"/>
        <w:jc w:val="center"/>
      </w:pPr>
    </w:p>
    <w:p w14:paraId="04F55407" w14:textId="77777777" w:rsidR="00650C62" w:rsidRDefault="00650C62" w:rsidP="00650C62">
      <w:pPr>
        <w:spacing w:line="240" w:lineRule="auto"/>
        <w:jc w:val="center"/>
        <w:rPr>
          <w:szCs w:val="20"/>
        </w:rPr>
      </w:pPr>
    </w:p>
    <w:p w14:paraId="52A53927" w14:textId="77777777" w:rsidR="00650C62" w:rsidRDefault="00650C62" w:rsidP="00650C62">
      <w:pPr>
        <w:numPr>
          <w:ilvl w:val="0"/>
          <w:numId w:val="32"/>
        </w:numPr>
        <w:pBdr>
          <w:top w:val="nil"/>
          <w:left w:val="nil"/>
          <w:bottom w:val="nil"/>
          <w:right w:val="nil"/>
          <w:between w:val="nil"/>
        </w:pBdr>
        <w:spacing w:before="0" w:after="0" w:line="240" w:lineRule="auto"/>
        <w:contextualSpacing/>
        <w:jc w:val="both"/>
      </w:pPr>
      <w:r>
        <w:rPr>
          <w:b/>
        </w:rPr>
        <w:t xml:space="preserve">Invite participants: </w:t>
      </w:r>
      <w:r>
        <w:t xml:space="preserve">Moderator can invite another debaters (up to four people), when the Invite Debate button is clicked, tab menu screen is opened. </w:t>
      </w:r>
      <w:r>
        <w:tab/>
      </w:r>
      <w:r>
        <w:tab/>
      </w:r>
      <w:r>
        <w:tab/>
      </w:r>
    </w:p>
    <w:p w14:paraId="73240F75" w14:textId="2984AF42" w:rsidR="00A23A0A" w:rsidRDefault="00650C62" w:rsidP="00790EF8">
      <w:pPr>
        <w:numPr>
          <w:ilvl w:val="0"/>
          <w:numId w:val="33"/>
        </w:numPr>
        <w:pBdr>
          <w:top w:val="nil"/>
          <w:left w:val="nil"/>
          <w:bottom w:val="nil"/>
          <w:right w:val="nil"/>
          <w:between w:val="nil"/>
        </w:pBdr>
        <w:spacing w:before="0" w:after="0" w:line="240" w:lineRule="auto"/>
        <w:contextualSpacing/>
        <w:jc w:val="both"/>
        <w:rPr>
          <w:ins w:id="45" w:author="GULTUGCE" w:date="2018-10-19T11:26:00Z"/>
        </w:rPr>
      </w:pPr>
      <w:r>
        <w:rPr>
          <w:b/>
        </w:rPr>
        <w:t>Users:</w:t>
      </w:r>
      <w:r>
        <w:t xml:space="preserve"> In the first tab menu “User” users who have been enrolled in system and being online are listed, moderator can select people from the list and invite him/her by clicking “Send” button is located at the bo</w:t>
      </w:r>
      <w:r w:rsidR="00790EF8">
        <w:t>ttom of the screen, see Figure 20</w:t>
      </w:r>
      <w:r>
        <w:t xml:space="preserve">.    </w:t>
      </w:r>
    </w:p>
    <w:p w14:paraId="497201DA" w14:textId="4758CB55" w:rsidR="00A23A0A" w:rsidRDefault="00A23A0A" w:rsidP="00650C62">
      <w:pPr>
        <w:spacing w:line="240" w:lineRule="auto"/>
        <w:jc w:val="center"/>
      </w:pPr>
      <w:ins w:id="46" w:author="GULTUGCE" w:date="2018-10-19T11:28:00Z">
        <w:r w:rsidRPr="00425A9D">
          <w:rPr>
            <w:noProof/>
            <w:lang w:val="en-US" w:eastAsia="en-US"/>
          </w:rPr>
          <w:drawing>
            <wp:inline distT="0" distB="0" distL="0" distR="0" wp14:anchorId="56102C5A" wp14:editId="011777C0">
              <wp:extent cx="4229100" cy="247952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38457" cy="2485013"/>
                      </a:xfrm>
                      <a:prstGeom prst="rect">
                        <a:avLst/>
                      </a:prstGeom>
                      <a:noFill/>
                      <a:ln>
                        <a:noFill/>
                      </a:ln>
                    </pic:spPr>
                  </pic:pic>
                </a:graphicData>
              </a:graphic>
            </wp:inline>
          </w:drawing>
        </w:r>
      </w:ins>
    </w:p>
    <w:p w14:paraId="51A4DD46" w14:textId="24601844" w:rsidR="00650C62" w:rsidRDefault="00790EF8" w:rsidP="00790EF8">
      <w:pPr>
        <w:pStyle w:val="ITEAFigure"/>
      </w:pPr>
      <w:r>
        <w:t>Figure 20</w:t>
      </w:r>
      <w:r w:rsidR="00650C62">
        <w:t>: Invite participant via user name</w:t>
      </w:r>
    </w:p>
    <w:p w14:paraId="3CC9B45A" w14:textId="77777777" w:rsidR="00650C62" w:rsidRDefault="00650C62" w:rsidP="00650C62">
      <w:pPr>
        <w:jc w:val="center"/>
        <w:rPr>
          <w:szCs w:val="20"/>
        </w:rPr>
      </w:pPr>
    </w:p>
    <w:p w14:paraId="5C259566" w14:textId="7A29C7BF" w:rsidR="00A23A0A" w:rsidRDefault="00650C62" w:rsidP="00790EF8">
      <w:pPr>
        <w:numPr>
          <w:ilvl w:val="0"/>
          <w:numId w:val="44"/>
        </w:numPr>
        <w:pBdr>
          <w:top w:val="nil"/>
          <w:left w:val="nil"/>
          <w:bottom w:val="nil"/>
          <w:right w:val="nil"/>
          <w:between w:val="nil"/>
        </w:pBdr>
        <w:spacing w:before="0" w:after="0" w:line="276" w:lineRule="auto"/>
        <w:contextualSpacing/>
        <w:rPr>
          <w:ins w:id="47" w:author="GULTUGCE" w:date="2018-10-19T11:30:00Z"/>
        </w:rPr>
      </w:pPr>
      <w:r>
        <w:rPr>
          <w:b/>
        </w:rPr>
        <w:lastRenderedPageBreak/>
        <w:t xml:space="preserve">Via E-Mail: </w:t>
      </w:r>
      <w:r>
        <w:t>In addition to this, if the moderator wants to invite a debater who has not enrolled in the system he/she can invite the debater via e-m</w:t>
      </w:r>
      <w:r w:rsidR="00790EF8">
        <w:t>ail from the tab menu, see Figure 21</w:t>
      </w:r>
      <w:r>
        <w:t xml:space="preserve">. </w:t>
      </w:r>
      <w:r>
        <w:tab/>
      </w:r>
    </w:p>
    <w:p w14:paraId="28E15488" w14:textId="77777777" w:rsidR="00A23A0A" w:rsidRDefault="00A23A0A" w:rsidP="00A23A0A">
      <w:pPr>
        <w:pBdr>
          <w:top w:val="nil"/>
          <w:left w:val="nil"/>
          <w:bottom w:val="nil"/>
          <w:right w:val="nil"/>
          <w:between w:val="nil"/>
        </w:pBdr>
        <w:spacing w:before="0" w:after="0" w:line="276" w:lineRule="auto"/>
        <w:contextualSpacing/>
      </w:pPr>
    </w:p>
    <w:p w14:paraId="67749D27" w14:textId="386DA54D" w:rsidR="00A23A0A" w:rsidRDefault="00A23A0A" w:rsidP="00A23A0A">
      <w:pPr>
        <w:pBdr>
          <w:top w:val="nil"/>
          <w:left w:val="nil"/>
          <w:bottom w:val="nil"/>
          <w:right w:val="nil"/>
          <w:between w:val="nil"/>
        </w:pBdr>
        <w:spacing w:before="0" w:after="0" w:line="276" w:lineRule="auto"/>
        <w:contextualSpacing/>
      </w:pPr>
      <w:r w:rsidRPr="00425A9D">
        <w:rPr>
          <w:noProof/>
          <w:lang w:val="en-US" w:eastAsia="en-US"/>
        </w:rPr>
        <w:drawing>
          <wp:inline distT="0" distB="0" distL="0" distR="0" wp14:anchorId="7FBDC066" wp14:editId="0B9F08FA">
            <wp:extent cx="5759450" cy="3275878"/>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9450" cy="3275878"/>
                    </a:xfrm>
                    <a:prstGeom prst="rect">
                      <a:avLst/>
                    </a:prstGeom>
                    <a:noFill/>
                    <a:ln>
                      <a:noFill/>
                    </a:ln>
                  </pic:spPr>
                </pic:pic>
              </a:graphicData>
            </a:graphic>
          </wp:inline>
        </w:drawing>
      </w:r>
    </w:p>
    <w:p w14:paraId="0178DFF0" w14:textId="3394E07C" w:rsidR="00A23A0A" w:rsidRDefault="00650C62" w:rsidP="00A23A0A">
      <w:pPr>
        <w:jc w:val="center"/>
        <w:rPr>
          <w:szCs w:val="20"/>
        </w:rPr>
      </w:pPr>
      <w:r>
        <w:tab/>
      </w:r>
      <w:r w:rsidR="00790EF8">
        <w:rPr>
          <w:szCs w:val="20"/>
        </w:rPr>
        <w:t>Figure 21</w:t>
      </w:r>
      <w:r w:rsidR="00A23A0A">
        <w:rPr>
          <w:szCs w:val="20"/>
        </w:rPr>
        <w:t>: Invite participant via email</w:t>
      </w:r>
    </w:p>
    <w:p w14:paraId="54163B4A" w14:textId="77777777" w:rsidR="00650C62" w:rsidRDefault="00650C62" w:rsidP="00650C62">
      <w:pPr>
        <w:ind w:left="1440"/>
        <w:contextualSpacing/>
      </w:pPr>
    </w:p>
    <w:p w14:paraId="52DE6546" w14:textId="77777777" w:rsidR="00650C62" w:rsidRDefault="00650C62" w:rsidP="00650C62">
      <w:pPr>
        <w:jc w:val="center"/>
        <w:rPr>
          <w:szCs w:val="20"/>
        </w:rPr>
      </w:pPr>
    </w:p>
    <w:p w14:paraId="56CE394A" w14:textId="5E14ACD6" w:rsidR="00650C62" w:rsidRDefault="00650C62" w:rsidP="00650C62">
      <w:pPr>
        <w:spacing w:line="240" w:lineRule="auto"/>
        <w:jc w:val="both"/>
      </w:pPr>
      <w:r>
        <w:t>Moderator can invite more than one debater at the same time. For this operation moderator should enter debater’s information and click “Add” button, people are listed, finally by clicking the “Invite” button at the end of the screen, then an invitation mail is sent t</w:t>
      </w:r>
      <w:r w:rsidR="00937C4F">
        <w:t>o people</w:t>
      </w:r>
      <w:r>
        <w:t xml:space="preserve">.   </w:t>
      </w:r>
    </w:p>
    <w:p w14:paraId="0889F056" w14:textId="72E8C99A" w:rsidR="00A23A0A" w:rsidRDefault="00650C62" w:rsidP="00650C62">
      <w:pPr>
        <w:spacing w:line="240" w:lineRule="auto"/>
        <w:jc w:val="both"/>
      </w:pPr>
      <w:r>
        <w:t>Moderator can perform “Publish” and “Delete” operations for streams. If he clicks “Publish” button streaming media</w:t>
      </w:r>
      <w:r w:rsidR="00937C4F">
        <w:t>(web, HLS, yotube url,  ip cam  etc.)</w:t>
      </w:r>
      <w:r>
        <w:t xml:space="preserve"> is shared with other participants</w:t>
      </w:r>
      <w:r w:rsidR="00937C4F">
        <w:t xml:space="preserve">, as the same    steps  will be followed </w:t>
      </w:r>
      <w:r w:rsidR="000A6EE0">
        <w:t>displayed o</w:t>
      </w:r>
      <w:r w:rsidR="00937C4F">
        <w:t xml:space="preserve">n </w:t>
      </w:r>
      <w:r w:rsidR="000A6EE0">
        <w:t>Figure 11-Figure 15.</w:t>
      </w:r>
    </w:p>
    <w:p w14:paraId="02E1F955" w14:textId="77777777" w:rsidR="00A23A0A" w:rsidRDefault="00A23A0A" w:rsidP="00A23A0A">
      <w:pPr>
        <w:jc w:val="center"/>
      </w:pPr>
    </w:p>
    <w:p w14:paraId="5E7B41F5" w14:textId="5D80E77F" w:rsidR="00650C62" w:rsidRDefault="00650C62" w:rsidP="00650C62">
      <w:pPr>
        <w:spacing w:line="240" w:lineRule="auto"/>
        <w:jc w:val="both"/>
        <w:rPr>
          <w:color w:val="212121"/>
          <w:highlight w:val="white"/>
        </w:rPr>
      </w:pPr>
      <w:r>
        <w:t xml:space="preserve">When moderator publish stream, this stream </w:t>
      </w:r>
      <w:r>
        <w:rPr>
          <w:color w:val="212121"/>
          <w:highlight w:val="white"/>
        </w:rPr>
        <w:t>is published with all the debater and viewer. The control of stream such as play,</w:t>
      </w:r>
      <w:r w:rsidR="00937C4F">
        <w:rPr>
          <w:color w:val="212121"/>
          <w:highlight w:val="white"/>
        </w:rPr>
        <w:t xml:space="preserve"> </w:t>
      </w:r>
      <w:r>
        <w:rPr>
          <w:color w:val="212121"/>
          <w:highlight w:val="white"/>
        </w:rPr>
        <w:t>pause,</w:t>
      </w:r>
      <w:r w:rsidR="00937C4F">
        <w:rPr>
          <w:color w:val="212121"/>
          <w:highlight w:val="white"/>
        </w:rPr>
        <w:t xml:space="preserve"> </w:t>
      </w:r>
      <w:r>
        <w:rPr>
          <w:color w:val="212121"/>
          <w:highlight w:val="white"/>
        </w:rPr>
        <w:t xml:space="preserve">stop </w:t>
      </w:r>
      <w:r w:rsidR="00937C4F">
        <w:rPr>
          <w:color w:val="212121"/>
          <w:highlight w:val="white"/>
        </w:rPr>
        <w:t xml:space="preserve"> </w:t>
      </w:r>
      <w:r>
        <w:rPr>
          <w:color w:val="212121"/>
          <w:highlight w:val="white"/>
        </w:rPr>
        <w:t>publishing,</w:t>
      </w:r>
      <w:r w:rsidR="00937C4F">
        <w:rPr>
          <w:color w:val="212121"/>
          <w:highlight w:val="white"/>
        </w:rPr>
        <w:t xml:space="preserve"> </w:t>
      </w:r>
      <w:r>
        <w:rPr>
          <w:color w:val="212121"/>
          <w:highlight w:val="white"/>
        </w:rPr>
        <w:t>seek is made by moderator. Debaters and viewers can change volume of the stream only.</w:t>
      </w:r>
      <w:r w:rsidR="000A6EE0">
        <w:rPr>
          <w:color w:val="212121"/>
          <w:highlight w:val="white"/>
        </w:rPr>
        <w:t xml:space="preserve"> The view of moderator screen will be displayed on Figure 22. The Debater and Viewer screen will be displayed on Figure 23. </w:t>
      </w:r>
    </w:p>
    <w:p w14:paraId="4EFFEB0B" w14:textId="30C8B4B2" w:rsidR="00650C62" w:rsidRDefault="00650C62" w:rsidP="00650C62">
      <w:pPr>
        <w:spacing w:line="240" w:lineRule="auto"/>
        <w:jc w:val="center"/>
      </w:pPr>
    </w:p>
    <w:p w14:paraId="43073B85" w14:textId="4A9FC42C" w:rsidR="00A23A0A" w:rsidRDefault="00650C62" w:rsidP="00650C62">
      <w:pPr>
        <w:spacing w:line="240" w:lineRule="auto"/>
      </w:pPr>
      <w:r>
        <w:lastRenderedPageBreak/>
        <w:tab/>
      </w:r>
      <w:r>
        <w:tab/>
      </w:r>
      <w:r>
        <w:tab/>
      </w:r>
      <w:r>
        <w:tab/>
      </w:r>
      <w:r>
        <w:tab/>
      </w:r>
      <w:r w:rsidR="00A23A0A" w:rsidRPr="00395807">
        <w:rPr>
          <w:noProof/>
          <w:lang w:val="en-US" w:eastAsia="en-US"/>
        </w:rPr>
        <w:drawing>
          <wp:inline distT="0" distB="0" distL="0" distR="0" wp14:anchorId="078333B6" wp14:editId="27E5979E">
            <wp:extent cx="5759450" cy="3329206"/>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450" cy="3329206"/>
                    </a:xfrm>
                    <a:prstGeom prst="rect">
                      <a:avLst/>
                    </a:prstGeom>
                    <a:noFill/>
                    <a:ln>
                      <a:noFill/>
                    </a:ln>
                  </pic:spPr>
                </pic:pic>
              </a:graphicData>
            </a:graphic>
          </wp:inline>
        </w:drawing>
      </w:r>
    </w:p>
    <w:p w14:paraId="63DEBC39" w14:textId="202350B9" w:rsidR="00650C62" w:rsidRDefault="000A6EE0" w:rsidP="000A6EE0">
      <w:pPr>
        <w:pStyle w:val="ITEAFigure"/>
      </w:pPr>
      <w:r>
        <w:t>Figure 22</w:t>
      </w:r>
      <w:r w:rsidR="00650C62">
        <w:t>: Moderator Screen</w:t>
      </w:r>
    </w:p>
    <w:p w14:paraId="72E7B1BE" w14:textId="77777777" w:rsidR="00650C62" w:rsidRDefault="00650C62" w:rsidP="00650C62">
      <w:pPr>
        <w:spacing w:line="240" w:lineRule="auto"/>
        <w:jc w:val="both"/>
      </w:pPr>
    </w:p>
    <w:p w14:paraId="3D9ABA76" w14:textId="77777777" w:rsidR="00650C62" w:rsidRDefault="00650C62" w:rsidP="00650C62">
      <w:pPr>
        <w:spacing w:line="240" w:lineRule="auto"/>
        <w:jc w:val="both"/>
      </w:pPr>
    </w:p>
    <w:p w14:paraId="73F02531" w14:textId="77777777" w:rsidR="00650C62" w:rsidRDefault="00650C62" w:rsidP="00650C62">
      <w:pPr>
        <w:spacing w:line="240" w:lineRule="auto"/>
        <w:jc w:val="both"/>
      </w:pPr>
    </w:p>
    <w:p w14:paraId="5ECFD152" w14:textId="77777777" w:rsidR="00650C62" w:rsidRDefault="00650C62" w:rsidP="00650C62">
      <w:pPr>
        <w:spacing w:line="240" w:lineRule="auto"/>
        <w:jc w:val="center"/>
      </w:pPr>
      <w:r>
        <w:rPr>
          <w:noProof/>
          <w:lang w:val="en-US" w:eastAsia="en-US"/>
        </w:rPr>
        <w:drawing>
          <wp:inline distT="0" distB="0" distL="0" distR="0" wp14:anchorId="23BDB11F" wp14:editId="3F40C702">
            <wp:extent cx="4834393" cy="2808605"/>
            <wp:effectExtent l="0" t="0" r="4445"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3610" cy="2825579"/>
                    </a:xfrm>
                    <a:prstGeom prst="rect">
                      <a:avLst/>
                    </a:prstGeom>
                  </pic:spPr>
                </pic:pic>
              </a:graphicData>
            </a:graphic>
          </wp:inline>
        </w:drawing>
      </w:r>
    </w:p>
    <w:p w14:paraId="659E0ED4" w14:textId="77777777" w:rsidR="00650C62" w:rsidRDefault="00650C62" w:rsidP="00650C62">
      <w:pPr>
        <w:spacing w:line="240" w:lineRule="auto"/>
        <w:jc w:val="both"/>
      </w:pPr>
    </w:p>
    <w:p w14:paraId="7BABC543" w14:textId="216E67A8" w:rsidR="00650C62" w:rsidRPr="000A6EE0" w:rsidRDefault="000A6EE0" w:rsidP="000A6EE0">
      <w:pPr>
        <w:pStyle w:val="ITEAFigure"/>
      </w:pPr>
      <w:r>
        <w:tab/>
      </w:r>
      <w:r>
        <w:tab/>
      </w:r>
      <w:r>
        <w:tab/>
      </w:r>
      <w:r>
        <w:tab/>
      </w:r>
      <w:r w:rsidRPr="000A6EE0">
        <w:t xml:space="preserve">Figure </w:t>
      </w:r>
      <w:r>
        <w:t xml:space="preserve"> 23</w:t>
      </w:r>
      <w:r w:rsidR="00650C62" w:rsidRPr="000A6EE0">
        <w:t xml:space="preserve"> Debater and Viewer Screen</w:t>
      </w:r>
    </w:p>
    <w:p w14:paraId="5805BA31" w14:textId="77777777" w:rsidR="00650C62" w:rsidRPr="000A6EE0" w:rsidRDefault="00650C62" w:rsidP="000A6EE0">
      <w:pPr>
        <w:pStyle w:val="ITEAFigure"/>
      </w:pPr>
    </w:p>
    <w:p w14:paraId="6EC4C476" w14:textId="77777777" w:rsidR="00650C62" w:rsidRDefault="00650C62" w:rsidP="00650C62">
      <w:pPr>
        <w:numPr>
          <w:ilvl w:val="0"/>
          <w:numId w:val="41"/>
        </w:numPr>
        <w:pBdr>
          <w:top w:val="nil"/>
          <w:left w:val="nil"/>
          <w:bottom w:val="nil"/>
          <w:right w:val="nil"/>
          <w:between w:val="nil"/>
        </w:pBdr>
        <w:spacing w:before="0" w:after="0" w:line="240" w:lineRule="auto"/>
        <w:contextualSpacing/>
        <w:jc w:val="both"/>
      </w:pPr>
      <w:r>
        <w:rPr>
          <w:b/>
        </w:rPr>
        <w:t>Debate Topics:</w:t>
      </w:r>
      <w:r>
        <w:t xml:space="preserve"> Moderator can add debate topics, these are added for getting statistics.</w:t>
      </w:r>
    </w:p>
    <w:p w14:paraId="0DB1DAD5" w14:textId="77777777" w:rsidR="00650C62" w:rsidRDefault="00650C62" w:rsidP="00650C62">
      <w:pPr>
        <w:spacing w:line="240" w:lineRule="auto"/>
        <w:ind w:left="720"/>
        <w:contextualSpacing/>
        <w:jc w:val="both"/>
      </w:pPr>
    </w:p>
    <w:p w14:paraId="7B24C982" w14:textId="77777777" w:rsidR="00650C62" w:rsidRDefault="00650C62" w:rsidP="00650C62">
      <w:pPr>
        <w:spacing w:line="240" w:lineRule="auto"/>
        <w:jc w:val="both"/>
      </w:pPr>
    </w:p>
    <w:p w14:paraId="1FEDAC6F" w14:textId="77777777" w:rsidR="00A23A0A" w:rsidRDefault="00A23A0A" w:rsidP="000A6EE0"/>
    <w:p w14:paraId="7CFF7BFE" w14:textId="4C72FC5D" w:rsidR="00A23A0A" w:rsidRDefault="00A23A0A" w:rsidP="00A23A0A">
      <w:pPr>
        <w:jc w:val="center"/>
      </w:pPr>
      <w:r>
        <w:rPr>
          <w:noProof/>
          <w:lang w:val="en-US" w:eastAsia="en-US"/>
        </w:rPr>
        <w:drawing>
          <wp:inline distT="0" distB="0" distL="0" distR="0" wp14:anchorId="6AB699B6" wp14:editId="7A31804A">
            <wp:extent cx="1691640" cy="2634766"/>
            <wp:effectExtent l="133350" t="114300" r="118110" b="1657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05944" cy="26570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5EAE8A" w14:textId="77777777" w:rsidR="00650C62" w:rsidRDefault="00650C62" w:rsidP="00650C62">
      <w:pPr>
        <w:jc w:val="center"/>
      </w:pPr>
    </w:p>
    <w:p w14:paraId="265AB402" w14:textId="025C8F1C" w:rsidR="00650C62" w:rsidRDefault="000A6EE0" w:rsidP="00650C62">
      <w:pPr>
        <w:jc w:val="center"/>
        <w:rPr>
          <w:szCs w:val="20"/>
        </w:rPr>
      </w:pPr>
      <w:r>
        <w:rPr>
          <w:szCs w:val="20"/>
        </w:rPr>
        <w:t>Figure 26</w:t>
      </w:r>
      <w:r w:rsidR="00650C62">
        <w:rPr>
          <w:szCs w:val="20"/>
        </w:rPr>
        <w:t>: Adding Debate Topic</w:t>
      </w:r>
    </w:p>
    <w:p w14:paraId="00B87C55" w14:textId="77777777" w:rsidR="00650C62" w:rsidRDefault="00650C62" w:rsidP="00650C62"/>
    <w:p w14:paraId="408686EB" w14:textId="461B38C7" w:rsidR="00650C62" w:rsidRDefault="00650C62" w:rsidP="00650C62">
      <w:r>
        <w:t>Added topics are</w:t>
      </w:r>
      <w:r w:rsidR="000A6EE0">
        <w:t xml:space="preserve"> listed in the screen, see figure 27</w:t>
      </w:r>
      <w:r>
        <w:t xml:space="preserve">.  </w:t>
      </w:r>
    </w:p>
    <w:p w14:paraId="15832113" w14:textId="77777777" w:rsidR="00A23A0A" w:rsidRDefault="00A23A0A" w:rsidP="000A6EE0">
      <w:pPr>
        <w:rPr>
          <w:szCs w:val="20"/>
        </w:rPr>
      </w:pPr>
    </w:p>
    <w:p w14:paraId="6298A540" w14:textId="25D877BA" w:rsidR="00A23A0A" w:rsidRDefault="00A23A0A" w:rsidP="00650C62">
      <w:pPr>
        <w:jc w:val="center"/>
        <w:rPr>
          <w:szCs w:val="20"/>
        </w:rPr>
      </w:pPr>
      <w:r>
        <w:rPr>
          <w:noProof/>
          <w:lang w:val="en-US" w:eastAsia="en-US"/>
        </w:rPr>
        <w:drawing>
          <wp:inline distT="0" distB="0" distL="0" distR="0" wp14:anchorId="7C75CF3E" wp14:editId="034470FC">
            <wp:extent cx="1493520" cy="2721160"/>
            <wp:effectExtent l="133350" t="114300" r="125730" b="1555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05102" cy="27422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B45A4B" w14:textId="1371FA6D" w:rsidR="00650C62" w:rsidRDefault="000A6EE0" w:rsidP="000A6EE0">
      <w:pPr>
        <w:pStyle w:val="ITEAFigure"/>
      </w:pPr>
      <w:r>
        <w:lastRenderedPageBreak/>
        <w:t>Figure 27</w:t>
      </w:r>
      <w:r w:rsidR="00650C62">
        <w:t>: Added Debate Topics</w:t>
      </w:r>
    </w:p>
    <w:p w14:paraId="256D3B4B" w14:textId="77777777" w:rsidR="00A23A0A" w:rsidRDefault="00A23A0A" w:rsidP="00650C62"/>
    <w:p w14:paraId="59EE6593" w14:textId="75AFF880" w:rsidR="00650C62" w:rsidRDefault="00650C62" w:rsidP="00650C62">
      <w:r>
        <w:t>During debate, participants can evaluate the topics by clicking “Like” - “Dislike” and “Agree”- ”Disagree” but</w:t>
      </w:r>
      <w:r w:rsidR="000A6EE0">
        <w:t xml:space="preserve">tons on their screens, see Figure </w:t>
      </w:r>
      <w:r>
        <w:t xml:space="preserve"> 27.   </w:t>
      </w:r>
    </w:p>
    <w:p w14:paraId="29BBA4C0" w14:textId="77777777" w:rsidR="00650C62" w:rsidRDefault="00650C62" w:rsidP="00650C62"/>
    <w:p w14:paraId="1EAC2641" w14:textId="0DB0A20D" w:rsidR="00650C62" w:rsidRDefault="00650C62" w:rsidP="00650C62">
      <w:pPr>
        <w:jc w:val="center"/>
      </w:pPr>
    </w:p>
    <w:p w14:paraId="713B16C3" w14:textId="6D2BF409" w:rsidR="00A23A0A" w:rsidRDefault="00A23A0A" w:rsidP="00650C62">
      <w:pPr>
        <w:jc w:val="center"/>
      </w:pPr>
      <w:r w:rsidRPr="007F10F4">
        <w:rPr>
          <w:noProof/>
          <w:lang w:val="en-US" w:eastAsia="en-US"/>
        </w:rPr>
        <w:drawing>
          <wp:inline distT="0" distB="0" distL="0" distR="0" wp14:anchorId="3CA9E5FB" wp14:editId="1B3542DA">
            <wp:extent cx="3657600" cy="210457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65477" cy="2109104"/>
                    </a:xfrm>
                    <a:prstGeom prst="rect">
                      <a:avLst/>
                    </a:prstGeom>
                    <a:noFill/>
                    <a:ln>
                      <a:noFill/>
                    </a:ln>
                  </pic:spPr>
                </pic:pic>
              </a:graphicData>
            </a:graphic>
          </wp:inline>
        </w:drawing>
      </w:r>
    </w:p>
    <w:p w14:paraId="7CB42CE4" w14:textId="77777777" w:rsidR="00A23A0A" w:rsidRDefault="00A23A0A" w:rsidP="00650C62">
      <w:pPr>
        <w:jc w:val="center"/>
      </w:pPr>
    </w:p>
    <w:p w14:paraId="50D2E8E5" w14:textId="578574BD" w:rsidR="00650C62" w:rsidRDefault="000A6EE0" w:rsidP="00A23A0A">
      <w:pPr>
        <w:jc w:val="center"/>
      </w:pPr>
      <w:r>
        <w:rPr>
          <w:szCs w:val="20"/>
        </w:rPr>
        <w:t>Figure 28</w:t>
      </w:r>
      <w:r w:rsidR="00650C62">
        <w:rPr>
          <w:szCs w:val="20"/>
        </w:rPr>
        <w:t>: Evaluating debate topics</w:t>
      </w:r>
    </w:p>
    <w:p w14:paraId="463D7175" w14:textId="77777777" w:rsidR="00650C62" w:rsidRDefault="00650C62" w:rsidP="00650C62">
      <w:r>
        <w:tab/>
        <w:t xml:space="preserve"> </w:t>
      </w:r>
      <w:r>
        <w:tab/>
        <w:t xml:space="preserve"> </w:t>
      </w:r>
      <w:r>
        <w:tab/>
      </w:r>
    </w:p>
    <w:p w14:paraId="3E366E4B" w14:textId="2E243692" w:rsidR="00650C62" w:rsidRDefault="00650C62" w:rsidP="00650C62">
      <w:pPr>
        <w:spacing w:line="240" w:lineRule="auto"/>
        <w:jc w:val="both"/>
      </w:pPr>
      <w:r>
        <w:t>Moderator can view the result of the debate topics (</w:t>
      </w:r>
      <w:r w:rsidR="000A6EE0">
        <w:rPr>
          <w:i/>
        </w:rPr>
        <w:t>see Figure</w:t>
      </w:r>
      <w:r w:rsidRPr="00B32D0B">
        <w:rPr>
          <w:i/>
        </w:rPr>
        <w:t xml:space="preserve"> 29</w:t>
      </w:r>
      <w:r>
        <w:t>) from his screen by c</w:t>
      </w:r>
      <w:r w:rsidR="000A6EE0">
        <w:t>licking the listed topics,  Figure  30</w:t>
      </w:r>
      <w:r>
        <w:t>.</w:t>
      </w:r>
    </w:p>
    <w:p w14:paraId="49321673" w14:textId="77777777" w:rsidR="00650C62" w:rsidRDefault="00650C62" w:rsidP="00650C62"/>
    <w:tbl>
      <w:tblPr>
        <w:tblW w:w="9360" w:type="dxa"/>
        <w:tblInd w:w="1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975"/>
        <w:gridCol w:w="1470"/>
        <w:gridCol w:w="3915"/>
      </w:tblGrid>
      <w:tr w:rsidR="00650C62" w14:paraId="3BD82DE1" w14:textId="77777777" w:rsidTr="00650C62">
        <w:tc>
          <w:tcPr>
            <w:tcW w:w="3975" w:type="dxa"/>
            <w:shd w:val="clear" w:color="auto" w:fill="auto"/>
            <w:tcMar>
              <w:top w:w="100" w:type="dxa"/>
              <w:left w:w="100" w:type="dxa"/>
              <w:bottom w:w="100" w:type="dxa"/>
              <w:right w:w="100" w:type="dxa"/>
            </w:tcMar>
          </w:tcPr>
          <w:p w14:paraId="21942680" w14:textId="77777777" w:rsidR="00650C62" w:rsidRDefault="00650C62" w:rsidP="00650C62">
            <w:pPr>
              <w:widowControl w:val="0"/>
              <w:spacing w:line="240" w:lineRule="auto"/>
              <w:jc w:val="center"/>
            </w:pPr>
            <w:r>
              <w:rPr>
                <w:noProof/>
                <w:lang w:val="en-US" w:eastAsia="en-US"/>
              </w:rPr>
              <w:drawing>
                <wp:inline distT="0" distB="0" distL="0" distR="0" wp14:anchorId="501302C4" wp14:editId="045E0687">
                  <wp:extent cx="2941926" cy="219456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55482" cy="2204672"/>
                          </a:xfrm>
                          <a:prstGeom prst="rect">
                            <a:avLst/>
                          </a:prstGeom>
                        </pic:spPr>
                      </pic:pic>
                    </a:graphicData>
                  </a:graphic>
                </wp:inline>
              </w:drawing>
            </w:r>
          </w:p>
          <w:p w14:paraId="4B95C57B" w14:textId="77777777" w:rsidR="00650C62" w:rsidRDefault="00650C62" w:rsidP="00650C62">
            <w:pPr>
              <w:widowControl w:val="0"/>
              <w:spacing w:line="240" w:lineRule="auto"/>
              <w:jc w:val="center"/>
              <w:rPr>
                <w:szCs w:val="20"/>
              </w:rPr>
            </w:pPr>
          </w:p>
          <w:p w14:paraId="4BC5D660" w14:textId="0E56D533" w:rsidR="00650C62" w:rsidRDefault="000A6EE0" w:rsidP="000A6EE0">
            <w:pPr>
              <w:widowControl w:val="0"/>
              <w:spacing w:line="240" w:lineRule="auto"/>
              <w:jc w:val="center"/>
              <w:rPr>
                <w:szCs w:val="20"/>
              </w:rPr>
            </w:pPr>
            <w:r>
              <w:rPr>
                <w:szCs w:val="20"/>
              </w:rPr>
              <w:t>Figure 29</w:t>
            </w:r>
            <w:r w:rsidR="00650C62">
              <w:rPr>
                <w:szCs w:val="20"/>
              </w:rPr>
              <w:t xml:space="preserve">: Debate topic transactions </w:t>
            </w:r>
          </w:p>
        </w:tc>
        <w:tc>
          <w:tcPr>
            <w:tcW w:w="1470" w:type="dxa"/>
            <w:shd w:val="clear" w:color="auto" w:fill="auto"/>
            <w:tcMar>
              <w:top w:w="100" w:type="dxa"/>
              <w:left w:w="100" w:type="dxa"/>
              <w:bottom w:w="100" w:type="dxa"/>
              <w:right w:w="100" w:type="dxa"/>
            </w:tcMar>
          </w:tcPr>
          <w:p w14:paraId="7FBE00C8" w14:textId="77777777" w:rsidR="00650C62" w:rsidRDefault="00650C62" w:rsidP="00650C62">
            <w:pPr>
              <w:widowControl w:val="0"/>
              <w:spacing w:line="240" w:lineRule="auto"/>
            </w:pPr>
          </w:p>
        </w:tc>
        <w:tc>
          <w:tcPr>
            <w:tcW w:w="3915" w:type="dxa"/>
            <w:shd w:val="clear" w:color="auto" w:fill="auto"/>
            <w:tcMar>
              <w:top w:w="100" w:type="dxa"/>
              <w:left w:w="100" w:type="dxa"/>
              <w:bottom w:w="100" w:type="dxa"/>
              <w:right w:w="100" w:type="dxa"/>
            </w:tcMar>
          </w:tcPr>
          <w:p w14:paraId="3730E5AE" w14:textId="77777777" w:rsidR="00650C62" w:rsidRDefault="00650C62" w:rsidP="00650C62">
            <w:pPr>
              <w:widowControl w:val="0"/>
              <w:spacing w:line="240" w:lineRule="auto"/>
              <w:jc w:val="center"/>
            </w:pPr>
            <w:r>
              <w:rPr>
                <w:noProof/>
                <w:lang w:val="en-US" w:eastAsia="en-US"/>
              </w:rPr>
              <w:drawing>
                <wp:inline distT="0" distB="0" distL="0" distR="0" wp14:anchorId="262D1D0C" wp14:editId="2BC00B16">
                  <wp:extent cx="2359025" cy="2205355"/>
                  <wp:effectExtent l="0" t="0" r="3175" b="4445"/>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59025" cy="2205355"/>
                          </a:xfrm>
                          <a:prstGeom prst="rect">
                            <a:avLst/>
                          </a:prstGeom>
                        </pic:spPr>
                      </pic:pic>
                    </a:graphicData>
                  </a:graphic>
                </wp:inline>
              </w:drawing>
            </w:r>
          </w:p>
          <w:p w14:paraId="69E802C6" w14:textId="77777777" w:rsidR="00650C62" w:rsidRDefault="00650C62" w:rsidP="00650C62">
            <w:pPr>
              <w:widowControl w:val="0"/>
              <w:spacing w:line="240" w:lineRule="auto"/>
              <w:jc w:val="center"/>
              <w:rPr>
                <w:szCs w:val="20"/>
              </w:rPr>
            </w:pPr>
          </w:p>
          <w:p w14:paraId="04BF5979" w14:textId="09D46721" w:rsidR="00650C62" w:rsidRDefault="000A6EE0" w:rsidP="00650C62">
            <w:pPr>
              <w:widowControl w:val="0"/>
              <w:spacing w:line="240" w:lineRule="auto"/>
              <w:jc w:val="center"/>
              <w:rPr>
                <w:szCs w:val="20"/>
              </w:rPr>
            </w:pPr>
            <w:r>
              <w:rPr>
                <w:szCs w:val="20"/>
              </w:rPr>
              <w:t xml:space="preserve">Figure 30 </w:t>
            </w:r>
            <w:r w:rsidR="00650C62">
              <w:rPr>
                <w:szCs w:val="20"/>
              </w:rPr>
              <w:t>: Statistics about debate topic</w:t>
            </w:r>
          </w:p>
        </w:tc>
      </w:tr>
    </w:tbl>
    <w:p w14:paraId="471B3465" w14:textId="26148E25" w:rsidR="00650C62" w:rsidRDefault="00650C62" w:rsidP="00650C62"/>
    <w:p w14:paraId="79B5D357" w14:textId="77777777" w:rsidR="00650C62" w:rsidRDefault="00650C62" w:rsidP="00650C62">
      <w:r>
        <w:lastRenderedPageBreak/>
        <w:tab/>
        <w:t xml:space="preserve"> </w:t>
      </w:r>
      <w:r>
        <w:tab/>
      </w:r>
    </w:p>
    <w:p w14:paraId="4F79A9D7" w14:textId="5581338D" w:rsidR="00650C62" w:rsidRDefault="00650C62" w:rsidP="00650C62">
      <w:pPr>
        <w:numPr>
          <w:ilvl w:val="0"/>
          <w:numId w:val="38"/>
        </w:numPr>
        <w:pBdr>
          <w:top w:val="nil"/>
          <w:left w:val="nil"/>
          <w:bottom w:val="nil"/>
          <w:right w:val="nil"/>
          <w:between w:val="nil"/>
        </w:pBdr>
        <w:spacing w:before="0" w:after="0" w:line="240" w:lineRule="auto"/>
        <w:contextualSpacing/>
        <w:jc w:val="both"/>
      </w:pPr>
      <w:r>
        <w:rPr>
          <w:b/>
        </w:rPr>
        <w:t>Survey:</w:t>
      </w:r>
      <w:r>
        <w:t xml:space="preserve"> Moderator can create, edit and publish a survey about debate, and also can display the published, unpublished </w:t>
      </w:r>
      <w:r w:rsidR="000A6EE0">
        <w:t>and completed surveys, see Figure 31</w:t>
      </w:r>
      <w:r>
        <w:t xml:space="preserve">.   </w:t>
      </w:r>
    </w:p>
    <w:p w14:paraId="0975730D" w14:textId="77777777" w:rsidR="00650C62" w:rsidRDefault="00650C62" w:rsidP="00650C62">
      <w:pPr>
        <w:spacing w:line="240" w:lineRule="auto"/>
        <w:jc w:val="both"/>
      </w:pPr>
    </w:p>
    <w:p w14:paraId="79CB7A4F" w14:textId="77777777" w:rsidR="00650C62" w:rsidRDefault="00650C62" w:rsidP="00650C62">
      <w:pPr>
        <w:jc w:val="center"/>
      </w:pPr>
      <w:r>
        <w:rPr>
          <w:noProof/>
          <w:lang w:val="en-US" w:eastAsia="en-US"/>
        </w:rPr>
        <w:drawing>
          <wp:inline distT="114300" distB="114300" distL="114300" distR="114300" wp14:anchorId="0176078A" wp14:editId="280BE39E">
            <wp:extent cx="1624084" cy="2470244"/>
            <wp:effectExtent l="0" t="0" r="0" b="6350"/>
            <wp:docPr id="3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2"/>
                    <a:srcRect b="40614"/>
                    <a:stretch>
                      <a:fillRect/>
                    </a:stretch>
                  </pic:blipFill>
                  <pic:spPr>
                    <a:xfrm>
                      <a:off x="0" y="0"/>
                      <a:ext cx="1638280" cy="2491837"/>
                    </a:xfrm>
                    <a:prstGeom prst="rect">
                      <a:avLst/>
                    </a:prstGeom>
                    <a:ln/>
                  </pic:spPr>
                </pic:pic>
              </a:graphicData>
            </a:graphic>
          </wp:inline>
        </w:drawing>
      </w:r>
    </w:p>
    <w:p w14:paraId="0E201892" w14:textId="77777777" w:rsidR="00650C62" w:rsidRDefault="00650C62" w:rsidP="00650C62">
      <w:pPr>
        <w:jc w:val="center"/>
      </w:pPr>
    </w:p>
    <w:p w14:paraId="005B53DD" w14:textId="2D405F64" w:rsidR="00650C62" w:rsidRDefault="00506C71" w:rsidP="00650C62">
      <w:pPr>
        <w:jc w:val="center"/>
        <w:rPr>
          <w:szCs w:val="20"/>
        </w:rPr>
      </w:pPr>
      <w:r>
        <w:rPr>
          <w:szCs w:val="20"/>
        </w:rPr>
        <w:t>Figure 31</w:t>
      </w:r>
      <w:r w:rsidR="00650C62">
        <w:rPr>
          <w:szCs w:val="20"/>
        </w:rPr>
        <w:t>: Surveys</w:t>
      </w:r>
    </w:p>
    <w:p w14:paraId="4AACE8F3" w14:textId="77777777" w:rsidR="00650C62" w:rsidRDefault="00650C62" w:rsidP="00650C62">
      <w:pPr>
        <w:jc w:val="center"/>
        <w:rPr>
          <w:szCs w:val="20"/>
        </w:rPr>
      </w:pPr>
    </w:p>
    <w:p w14:paraId="66719DCD" w14:textId="6FDE7479" w:rsidR="00650C62" w:rsidRDefault="00650C62" w:rsidP="00650C62">
      <w:pPr>
        <w:numPr>
          <w:ilvl w:val="0"/>
          <w:numId w:val="36"/>
        </w:numPr>
        <w:pBdr>
          <w:top w:val="nil"/>
          <w:left w:val="nil"/>
          <w:bottom w:val="nil"/>
          <w:right w:val="nil"/>
          <w:between w:val="nil"/>
        </w:pBdr>
        <w:spacing w:before="0" w:after="0" w:line="276" w:lineRule="auto"/>
        <w:contextualSpacing/>
      </w:pPr>
      <w:r>
        <w:rPr>
          <w:b/>
        </w:rPr>
        <w:t>Add Survey:</w:t>
      </w:r>
      <w:r>
        <w:t xml:space="preserve"> In order to create a new survey “Add Survey” button is clicked and moderator is </w:t>
      </w:r>
      <w:r w:rsidR="00506C71">
        <w:t>directed to new screen see  Figure  32</w:t>
      </w:r>
      <w:r>
        <w:t xml:space="preserve"> </w:t>
      </w:r>
    </w:p>
    <w:p w14:paraId="2FBF9C70" w14:textId="77777777" w:rsidR="00650C62" w:rsidRDefault="00650C62" w:rsidP="00650C62">
      <w:pPr>
        <w:ind w:left="720"/>
        <w:contextualSpacing/>
      </w:pPr>
    </w:p>
    <w:p w14:paraId="64E13BCB" w14:textId="77777777" w:rsidR="00650C62" w:rsidRDefault="00650C62" w:rsidP="00650C62">
      <w:pPr>
        <w:jc w:val="center"/>
      </w:pPr>
      <w:r>
        <w:rPr>
          <w:noProof/>
          <w:lang w:val="en-US" w:eastAsia="en-US"/>
        </w:rPr>
        <w:lastRenderedPageBreak/>
        <w:drawing>
          <wp:inline distT="0" distB="0" distL="0" distR="0" wp14:anchorId="6B27FDDD" wp14:editId="7842E7FA">
            <wp:extent cx="2333767" cy="3735262"/>
            <wp:effectExtent l="0" t="0" r="9525"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5414" cy="3785914"/>
                    </a:xfrm>
                    <a:prstGeom prst="rect">
                      <a:avLst/>
                    </a:prstGeom>
                  </pic:spPr>
                </pic:pic>
              </a:graphicData>
            </a:graphic>
          </wp:inline>
        </w:drawing>
      </w:r>
    </w:p>
    <w:p w14:paraId="2FBFC30C" w14:textId="77777777" w:rsidR="00650C62" w:rsidRDefault="00650C62" w:rsidP="00650C62">
      <w:pPr>
        <w:jc w:val="center"/>
      </w:pPr>
    </w:p>
    <w:p w14:paraId="6AAA7734" w14:textId="11F575D3" w:rsidR="00650C62" w:rsidRDefault="00650C62" w:rsidP="00650C62">
      <w:pPr>
        <w:jc w:val="center"/>
      </w:pPr>
      <w:r>
        <w:t xml:space="preserve"> </w:t>
      </w:r>
      <w:r w:rsidR="00506C71">
        <w:rPr>
          <w:szCs w:val="20"/>
        </w:rPr>
        <w:t>Figure  32</w:t>
      </w:r>
      <w:bookmarkStart w:id="48" w:name="_GoBack"/>
      <w:bookmarkEnd w:id="48"/>
      <w:r>
        <w:rPr>
          <w:szCs w:val="20"/>
        </w:rPr>
        <w:t>: Adding New Survey</w:t>
      </w:r>
    </w:p>
    <w:p w14:paraId="28ABE98C" w14:textId="77777777" w:rsidR="00650C62" w:rsidRDefault="00650C62" w:rsidP="00650C62">
      <w:pPr>
        <w:spacing w:line="240" w:lineRule="auto"/>
        <w:jc w:val="both"/>
      </w:pPr>
      <w:r>
        <w:br w:type="page"/>
      </w:r>
      <w:r>
        <w:lastRenderedPageBreak/>
        <w:t xml:space="preserve">Survey Question, survey option and survey time text boxes are filled. If user wants to add more option “Add Option” button is clicked and new options are added. Operation is completed after “Add Survey” button is clicked, see Image 32.  </w:t>
      </w:r>
    </w:p>
    <w:p w14:paraId="662B69A9" w14:textId="77777777" w:rsidR="00650C62" w:rsidRDefault="00650C62" w:rsidP="00650C62">
      <w:pPr>
        <w:spacing w:line="240" w:lineRule="auto"/>
        <w:jc w:val="both"/>
      </w:pPr>
    </w:p>
    <w:p w14:paraId="2A817560" w14:textId="77777777" w:rsidR="00650C62" w:rsidRDefault="00650C62" w:rsidP="00650C62">
      <w:pPr>
        <w:jc w:val="center"/>
      </w:pPr>
      <w:r>
        <w:rPr>
          <w:noProof/>
          <w:lang w:val="en-US" w:eastAsia="en-US"/>
        </w:rPr>
        <w:drawing>
          <wp:inline distT="114300" distB="114300" distL="114300" distR="114300" wp14:anchorId="39CA5E94" wp14:editId="239B17E1">
            <wp:extent cx="1808329" cy="2866030"/>
            <wp:effectExtent l="0" t="0" r="1905"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1846118" cy="2925922"/>
                    </a:xfrm>
                    <a:prstGeom prst="rect">
                      <a:avLst/>
                    </a:prstGeom>
                    <a:ln/>
                  </pic:spPr>
                </pic:pic>
              </a:graphicData>
            </a:graphic>
          </wp:inline>
        </w:drawing>
      </w:r>
    </w:p>
    <w:p w14:paraId="4380BCD1" w14:textId="77777777" w:rsidR="00650C62" w:rsidRDefault="00650C62" w:rsidP="00650C62">
      <w:pPr>
        <w:jc w:val="center"/>
      </w:pPr>
    </w:p>
    <w:p w14:paraId="3CD868B4" w14:textId="3974A30C" w:rsidR="00650C62" w:rsidRDefault="00650C62" w:rsidP="00650C62">
      <w:pPr>
        <w:jc w:val="center"/>
        <w:rPr>
          <w:szCs w:val="20"/>
        </w:rPr>
      </w:pPr>
      <w:r>
        <w:tab/>
        <w:t xml:space="preserve">  </w:t>
      </w:r>
      <w:r>
        <w:rPr>
          <w:szCs w:val="20"/>
        </w:rPr>
        <w:t>Image 32:</w:t>
      </w:r>
      <w:r w:rsidR="00A23A0A">
        <w:rPr>
          <w:szCs w:val="20"/>
        </w:rPr>
        <w:t xml:space="preserve">Display screen  lists of  surveys   </w:t>
      </w:r>
    </w:p>
    <w:p w14:paraId="5535A5DE" w14:textId="77777777" w:rsidR="00650C62" w:rsidRPr="00E018F8" w:rsidRDefault="00650C62" w:rsidP="00650C62">
      <w:pPr>
        <w:pStyle w:val="ListParagraph"/>
        <w:numPr>
          <w:ilvl w:val="0"/>
          <w:numId w:val="46"/>
        </w:numPr>
        <w:pBdr>
          <w:top w:val="nil"/>
          <w:left w:val="nil"/>
          <w:bottom w:val="nil"/>
          <w:right w:val="nil"/>
          <w:between w:val="nil"/>
        </w:pBdr>
        <w:spacing w:line="276" w:lineRule="auto"/>
        <w:rPr>
          <w:szCs w:val="20"/>
        </w:rPr>
      </w:pPr>
      <w:r w:rsidRPr="00907234">
        <w:rPr>
          <w:szCs w:val="20"/>
        </w:rPr>
        <w:t>Publish Survey</w:t>
      </w:r>
    </w:p>
    <w:p w14:paraId="062925BF" w14:textId="77777777" w:rsidR="00650C62" w:rsidRDefault="00650C62" w:rsidP="00650C62">
      <w:pPr>
        <w:pStyle w:val="ListParagraph"/>
        <w:rPr>
          <w:szCs w:val="20"/>
        </w:rPr>
      </w:pPr>
      <w:r>
        <w:rPr>
          <w:szCs w:val="20"/>
        </w:rPr>
        <w:t>Moderator can publish survey to viewer by click publish button, see Image 33</w:t>
      </w:r>
    </w:p>
    <w:p w14:paraId="7399B9AB" w14:textId="77777777" w:rsidR="00650C62" w:rsidRPr="00E018F8" w:rsidRDefault="00650C62" w:rsidP="00650C62">
      <w:pPr>
        <w:rPr>
          <w:szCs w:val="20"/>
        </w:rPr>
      </w:pPr>
    </w:p>
    <w:p w14:paraId="6B74D88B" w14:textId="77777777" w:rsidR="00650C62" w:rsidRDefault="00650C62" w:rsidP="00650C62">
      <w:pPr>
        <w:pStyle w:val="ListParagraph"/>
        <w:jc w:val="center"/>
        <w:rPr>
          <w:szCs w:val="20"/>
        </w:rPr>
      </w:pPr>
      <w:r>
        <w:rPr>
          <w:noProof/>
          <w:lang w:val="en-US" w:eastAsia="en-US"/>
        </w:rPr>
        <w:drawing>
          <wp:inline distT="0" distB="0" distL="0" distR="0" wp14:anchorId="0FEFCA7D" wp14:editId="7D37D647">
            <wp:extent cx="1846440" cy="2986890"/>
            <wp:effectExtent l="0" t="0" r="1905" b="4445"/>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66354" cy="3019104"/>
                    </a:xfrm>
                    <a:prstGeom prst="rect">
                      <a:avLst/>
                    </a:prstGeom>
                    <a:ln/>
                  </pic:spPr>
                </pic:pic>
              </a:graphicData>
            </a:graphic>
          </wp:inline>
        </w:drawing>
      </w:r>
    </w:p>
    <w:p w14:paraId="7CA43D69" w14:textId="77777777" w:rsidR="00650C62" w:rsidRPr="00E018F8" w:rsidRDefault="00650C62" w:rsidP="00650C62">
      <w:pPr>
        <w:pStyle w:val="ListParagraph"/>
        <w:jc w:val="center"/>
        <w:rPr>
          <w:szCs w:val="20"/>
        </w:rPr>
      </w:pPr>
    </w:p>
    <w:p w14:paraId="43D4DB28" w14:textId="77777777" w:rsidR="00650C62" w:rsidRDefault="00650C62" w:rsidP="00650C62">
      <w:pPr>
        <w:pStyle w:val="ListParagraph"/>
        <w:jc w:val="center"/>
        <w:rPr>
          <w:szCs w:val="20"/>
        </w:rPr>
      </w:pPr>
      <w:r>
        <w:rPr>
          <w:szCs w:val="20"/>
        </w:rPr>
        <w:t>Image 33 Publish Survey</w:t>
      </w:r>
    </w:p>
    <w:p w14:paraId="57E86AAA" w14:textId="77777777" w:rsidR="00650C62" w:rsidRDefault="00650C62" w:rsidP="00650C62">
      <w:pPr>
        <w:pStyle w:val="ListParagraph"/>
        <w:rPr>
          <w:szCs w:val="20"/>
        </w:rPr>
      </w:pPr>
    </w:p>
    <w:p w14:paraId="0A50F37F" w14:textId="77777777" w:rsidR="00650C62" w:rsidRDefault="00650C62" w:rsidP="00650C62">
      <w:pPr>
        <w:pStyle w:val="ListParagraph"/>
        <w:rPr>
          <w:szCs w:val="20"/>
        </w:rPr>
      </w:pPr>
    </w:p>
    <w:p w14:paraId="5E9A0CA7" w14:textId="77777777" w:rsidR="00650C62" w:rsidRDefault="00650C62" w:rsidP="00650C62">
      <w:pPr>
        <w:pStyle w:val="ListParagraph"/>
        <w:rPr>
          <w:szCs w:val="20"/>
        </w:rPr>
      </w:pPr>
    </w:p>
    <w:p w14:paraId="56E44160" w14:textId="77777777" w:rsidR="00650C62" w:rsidRPr="00E018F8" w:rsidRDefault="00650C62" w:rsidP="00650C62">
      <w:pPr>
        <w:pStyle w:val="ListParagraph"/>
        <w:rPr>
          <w:szCs w:val="20"/>
        </w:rPr>
      </w:pPr>
      <w:r>
        <w:rPr>
          <w:szCs w:val="20"/>
        </w:rPr>
        <w:t>When moderator publish survey, this survey will be displayed on viewer’s screen, See Image 34</w:t>
      </w:r>
    </w:p>
    <w:p w14:paraId="0DACF07F" w14:textId="77777777" w:rsidR="00650C62" w:rsidRDefault="00650C62" w:rsidP="00650C62">
      <w:pPr>
        <w:pStyle w:val="ListParagraph"/>
        <w:rPr>
          <w:szCs w:val="20"/>
        </w:rPr>
      </w:pPr>
    </w:p>
    <w:p w14:paraId="3E92EBD6" w14:textId="77777777" w:rsidR="00650C62" w:rsidRDefault="00650C62" w:rsidP="00650C62">
      <w:pPr>
        <w:pStyle w:val="ListParagraph"/>
        <w:jc w:val="center"/>
        <w:rPr>
          <w:szCs w:val="20"/>
        </w:rPr>
      </w:pPr>
      <w:r>
        <w:rPr>
          <w:noProof/>
          <w:lang w:val="en-US" w:eastAsia="en-US"/>
        </w:rPr>
        <w:drawing>
          <wp:inline distT="0" distB="0" distL="0" distR="0" wp14:anchorId="62245CD3" wp14:editId="2809EE62">
            <wp:extent cx="2916479" cy="2576223"/>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22414" cy="2581466"/>
                    </a:xfrm>
                    <a:prstGeom prst="rect">
                      <a:avLst/>
                    </a:prstGeom>
                  </pic:spPr>
                </pic:pic>
              </a:graphicData>
            </a:graphic>
          </wp:inline>
        </w:drawing>
      </w:r>
    </w:p>
    <w:p w14:paraId="256E5752" w14:textId="77777777" w:rsidR="00650C62" w:rsidRDefault="00650C62" w:rsidP="00650C62">
      <w:pPr>
        <w:pStyle w:val="ListParagraph"/>
        <w:jc w:val="center"/>
        <w:rPr>
          <w:szCs w:val="20"/>
        </w:rPr>
      </w:pPr>
    </w:p>
    <w:p w14:paraId="1518B1D1" w14:textId="77777777" w:rsidR="00650C62" w:rsidRPr="00E15D37" w:rsidRDefault="00650C62" w:rsidP="00650C62">
      <w:pPr>
        <w:pStyle w:val="ListParagraph"/>
        <w:jc w:val="center"/>
        <w:rPr>
          <w:szCs w:val="20"/>
        </w:rPr>
      </w:pPr>
      <w:r>
        <w:rPr>
          <w:szCs w:val="20"/>
        </w:rPr>
        <w:t>Image 34 Survey on Viewer’s Screen</w:t>
      </w:r>
    </w:p>
    <w:p w14:paraId="6F6A6E46" w14:textId="77777777" w:rsidR="00650C62" w:rsidRDefault="00650C62" w:rsidP="00650C62">
      <w:pPr>
        <w:rPr>
          <w:szCs w:val="20"/>
        </w:rPr>
      </w:pPr>
    </w:p>
    <w:p w14:paraId="61155AFB" w14:textId="77777777" w:rsidR="00650C62" w:rsidRDefault="00650C62" w:rsidP="00650C62">
      <w:pPr>
        <w:spacing w:line="240" w:lineRule="auto"/>
        <w:jc w:val="both"/>
      </w:pPr>
      <w:r>
        <w:t xml:space="preserve">Saved survey is listed, see Image 32. Moderator can display the survey results, see Image 33. </w:t>
      </w:r>
    </w:p>
    <w:tbl>
      <w:tblPr>
        <w:tblW w:w="9360" w:type="dxa"/>
        <w:tblInd w:w="1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215"/>
        <w:gridCol w:w="1110"/>
        <w:gridCol w:w="4035"/>
      </w:tblGrid>
      <w:tr w:rsidR="00650C62" w14:paraId="1C6D9D90" w14:textId="77777777" w:rsidTr="00650C62">
        <w:tc>
          <w:tcPr>
            <w:tcW w:w="4215" w:type="dxa"/>
            <w:shd w:val="clear" w:color="auto" w:fill="auto"/>
            <w:tcMar>
              <w:top w:w="100" w:type="dxa"/>
              <w:left w:w="100" w:type="dxa"/>
              <w:bottom w:w="100" w:type="dxa"/>
              <w:right w:w="100" w:type="dxa"/>
            </w:tcMar>
          </w:tcPr>
          <w:p w14:paraId="0B502A3A" w14:textId="77777777" w:rsidR="00650C62" w:rsidRDefault="00650C62" w:rsidP="00650C62">
            <w:pPr>
              <w:widowControl w:val="0"/>
              <w:spacing w:line="240" w:lineRule="auto"/>
              <w:jc w:val="center"/>
            </w:pPr>
            <w:r>
              <w:rPr>
                <w:noProof/>
                <w:lang w:val="en-US" w:eastAsia="en-US"/>
              </w:rPr>
              <w:lastRenderedPageBreak/>
              <w:drawing>
                <wp:inline distT="114300" distB="114300" distL="114300" distR="114300" wp14:anchorId="200AF660" wp14:editId="5F9A935F">
                  <wp:extent cx="2265511" cy="3912042"/>
                  <wp:effectExtent l="0" t="0" r="1905" b="0"/>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7"/>
                          <a:srcRect/>
                          <a:stretch>
                            <a:fillRect/>
                          </a:stretch>
                        </pic:blipFill>
                        <pic:spPr>
                          <a:xfrm>
                            <a:off x="0" y="0"/>
                            <a:ext cx="2279900" cy="3936889"/>
                          </a:xfrm>
                          <a:prstGeom prst="rect">
                            <a:avLst/>
                          </a:prstGeom>
                          <a:ln/>
                        </pic:spPr>
                      </pic:pic>
                    </a:graphicData>
                  </a:graphic>
                </wp:inline>
              </w:drawing>
            </w:r>
          </w:p>
          <w:p w14:paraId="1D709AC9" w14:textId="4AA1132C" w:rsidR="00650C62" w:rsidDel="00A23A0A" w:rsidRDefault="00650C62" w:rsidP="00650C62">
            <w:pPr>
              <w:widowControl w:val="0"/>
              <w:spacing w:line="240" w:lineRule="auto"/>
              <w:jc w:val="center"/>
              <w:rPr>
                <w:del w:id="49" w:author="GULTUGCE" w:date="2018-10-19T12:25:00Z"/>
              </w:rPr>
            </w:pPr>
          </w:p>
          <w:p w14:paraId="03EECED7" w14:textId="20694D40" w:rsidR="00650C62" w:rsidRDefault="00650C62" w:rsidP="00A23A0A">
            <w:del w:id="50" w:author="GULTUGCE" w:date="2018-10-19T12:25:00Z">
              <w:r w:rsidDel="00A23A0A">
                <w:rPr>
                  <w:szCs w:val="20"/>
                </w:rPr>
                <w:delText xml:space="preserve">                    </w:delText>
              </w:r>
            </w:del>
            <w:r>
              <w:rPr>
                <w:szCs w:val="20"/>
              </w:rPr>
              <w:t xml:space="preserve">Image 34: </w:t>
            </w:r>
            <w:ins w:id="51" w:author="GULTUGCE" w:date="2018-10-19T12:24:00Z">
              <w:r w:rsidR="00A23A0A">
                <w:rPr>
                  <w:szCs w:val="20"/>
                </w:rPr>
                <w:t xml:space="preserve">The screen displaying </w:t>
              </w:r>
            </w:ins>
            <w:r>
              <w:rPr>
                <w:szCs w:val="20"/>
              </w:rPr>
              <w:t>Survey</w:t>
            </w:r>
            <w:ins w:id="52" w:author="GULTUGCE" w:date="2018-10-19T12:25:00Z">
              <w:r w:rsidR="00A23A0A">
                <w:rPr>
                  <w:szCs w:val="20"/>
                </w:rPr>
                <w:t xml:space="preserve"> related information </w:t>
              </w:r>
            </w:ins>
          </w:p>
        </w:tc>
        <w:tc>
          <w:tcPr>
            <w:tcW w:w="1110" w:type="dxa"/>
            <w:shd w:val="clear" w:color="auto" w:fill="auto"/>
            <w:tcMar>
              <w:top w:w="100" w:type="dxa"/>
              <w:left w:w="100" w:type="dxa"/>
              <w:bottom w:w="100" w:type="dxa"/>
              <w:right w:w="100" w:type="dxa"/>
            </w:tcMar>
          </w:tcPr>
          <w:p w14:paraId="7B81BBF5" w14:textId="77777777" w:rsidR="00650C62" w:rsidRDefault="00650C62" w:rsidP="00650C62">
            <w:pPr>
              <w:widowControl w:val="0"/>
              <w:spacing w:line="240" w:lineRule="auto"/>
            </w:pPr>
          </w:p>
        </w:tc>
        <w:tc>
          <w:tcPr>
            <w:tcW w:w="4035" w:type="dxa"/>
            <w:shd w:val="clear" w:color="auto" w:fill="auto"/>
            <w:tcMar>
              <w:top w:w="100" w:type="dxa"/>
              <w:left w:w="100" w:type="dxa"/>
              <w:bottom w:w="100" w:type="dxa"/>
              <w:right w:w="100" w:type="dxa"/>
            </w:tcMar>
          </w:tcPr>
          <w:p w14:paraId="3B14AC80" w14:textId="77777777" w:rsidR="00650C62" w:rsidRDefault="00650C62" w:rsidP="00650C62">
            <w:pPr>
              <w:widowControl w:val="0"/>
              <w:spacing w:line="240" w:lineRule="auto"/>
              <w:jc w:val="center"/>
            </w:pPr>
            <w:r>
              <w:rPr>
                <w:noProof/>
                <w:lang w:val="en-US" w:eastAsia="en-US"/>
              </w:rPr>
              <w:drawing>
                <wp:inline distT="0" distB="0" distL="0" distR="0" wp14:anchorId="48147CD3" wp14:editId="55059845">
                  <wp:extent cx="2435225" cy="3947160"/>
                  <wp:effectExtent l="0" t="0" r="3175" b="0"/>
                  <wp:docPr id="11"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35225" cy="3947160"/>
                          </a:xfrm>
                          <a:prstGeom prst="rect">
                            <a:avLst/>
                          </a:prstGeom>
                        </pic:spPr>
                      </pic:pic>
                    </a:graphicData>
                  </a:graphic>
                </wp:inline>
              </w:drawing>
            </w:r>
          </w:p>
          <w:p w14:paraId="232A8624" w14:textId="77777777" w:rsidR="00650C62" w:rsidRDefault="00650C62" w:rsidP="00650C62">
            <w:pPr>
              <w:jc w:val="center"/>
            </w:pPr>
            <w:r>
              <w:t xml:space="preserve"> </w:t>
            </w:r>
          </w:p>
          <w:p w14:paraId="3168CC2D" w14:textId="77777777" w:rsidR="00650C62" w:rsidRDefault="00650C62" w:rsidP="00650C62">
            <w:pPr>
              <w:jc w:val="center"/>
              <w:rPr>
                <w:szCs w:val="20"/>
              </w:rPr>
            </w:pPr>
            <w:r>
              <w:rPr>
                <w:szCs w:val="20"/>
              </w:rPr>
              <w:t>Image 35: Adding New Survey</w:t>
            </w:r>
          </w:p>
        </w:tc>
      </w:tr>
      <w:tr w:rsidR="00650C62" w14:paraId="45A5A899" w14:textId="77777777" w:rsidTr="00650C62">
        <w:tc>
          <w:tcPr>
            <w:tcW w:w="4215" w:type="dxa"/>
            <w:shd w:val="clear" w:color="auto" w:fill="auto"/>
            <w:tcMar>
              <w:top w:w="100" w:type="dxa"/>
              <w:left w:w="100" w:type="dxa"/>
              <w:bottom w:w="100" w:type="dxa"/>
              <w:right w:w="100" w:type="dxa"/>
            </w:tcMar>
          </w:tcPr>
          <w:p w14:paraId="34424E2B" w14:textId="77777777" w:rsidR="00650C62" w:rsidRDefault="00650C62" w:rsidP="00650C62">
            <w:pPr>
              <w:widowControl w:val="0"/>
              <w:spacing w:line="240" w:lineRule="auto"/>
              <w:rPr>
                <w:noProof/>
                <w:lang w:val="tr-TR"/>
              </w:rPr>
            </w:pPr>
          </w:p>
        </w:tc>
        <w:tc>
          <w:tcPr>
            <w:tcW w:w="1110" w:type="dxa"/>
            <w:shd w:val="clear" w:color="auto" w:fill="auto"/>
            <w:tcMar>
              <w:top w:w="100" w:type="dxa"/>
              <w:left w:w="100" w:type="dxa"/>
              <w:bottom w:w="100" w:type="dxa"/>
              <w:right w:w="100" w:type="dxa"/>
            </w:tcMar>
          </w:tcPr>
          <w:p w14:paraId="6EBD8B94" w14:textId="77777777" w:rsidR="00650C62" w:rsidRDefault="00650C62" w:rsidP="00650C62">
            <w:pPr>
              <w:widowControl w:val="0"/>
              <w:spacing w:line="240" w:lineRule="auto"/>
            </w:pPr>
          </w:p>
        </w:tc>
        <w:tc>
          <w:tcPr>
            <w:tcW w:w="4035" w:type="dxa"/>
            <w:shd w:val="clear" w:color="auto" w:fill="auto"/>
            <w:tcMar>
              <w:top w:w="100" w:type="dxa"/>
              <w:left w:w="100" w:type="dxa"/>
              <w:bottom w:w="100" w:type="dxa"/>
              <w:right w:w="100" w:type="dxa"/>
            </w:tcMar>
          </w:tcPr>
          <w:p w14:paraId="78A0A34D" w14:textId="77777777" w:rsidR="00650C62" w:rsidRDefault="00650C62" w:rsidP="00650C62">
            <w:pPr>
              <w:widowControl w:val="0"/>
              <w:spacing w:line="240" w:lineRule="auto"/>
              <w:jc w:val="center"/>
              <w:rPr>
                <w:noProof/>
                <w:lang w:val="tr-TR"/>
              </w:rPr>
            </w:pPr>
          </w:p>
        </w:tc>
      </w:tr>
    </w:tbl>
    <w:p w14:paraId="7F41D783" w14:textId="77777777" w:rsidR="00650C62" w:rsidRPr="00E018F8" w:rsidRDefault="00650C62" w:rsidP="00650C62">
      <w:pPr>
        <w:numPr>
          <w:ilvl w:val="0"/>
          <w:numId w:val="35"/>
        </w:numPr>
        <w:pBdr>
          <w:top w:val="nil"/>
          <w:left w:val="nil"/>
          <w:bottom w:val="nil"/>
          <w:right w:val="nil"/>
          <w:between w:val="nil"/>
        </w:pBdr>
        <w:spacing w:before="0" w:after="0" w:line="240" w:lineRule="auto"/>
        <w:contextualSpacing/>
        <w:jc w:val="both"/>
        <w:rPr>
          <w:b/>
        </w:rPr>
      </w:pPr>
      <w:r>
        <w:rPr>
          <w:b/>
        </w:rPr>
        <w:t>Open/Close Camera</w:t>
      </w:r>
    </w:p>
    <w:p w14:paraId="1BF5A5F1" w14:textId="77777777" w:rsidR="00650C62" w:rsidRDefault="00650C62" w:rsidP="00650C62">
      <w:pPr>
        <w:spacing w:line="240" w:lineRule="auto"/>
        <w:jc w:val="both"/>
        <w:rPr>
          <w:b/>
        </w:rPr>
      </w:pPr>
    </w:p>
    <w:p w14:paraId="39EBD103" w14:textId="77777777" w:rsidR="00650C62" w:rsidRDefault="00650C62" w:rsidP="00650C62">
      <w:pPr>
        <w:spacing w:line="240" w:lineRule="auto"/>
        <w:ind w:firstLine="720"/>
        <w:jc w:val="both"/>
      </w:pPr>
      <w:r>
        <w:t xml:space="preserve">Each debater can close his/her own camera by clicking the cross button on the streaming box, see Image 36 </w:t>
      </w:r>
    </w:p>
    <w:p w14:paraId="26BE3E5A" w14:textId="77777777" w:rsidR="00650C62" w:rsidRDefault="00650C62" w:rsidP="00650C62">
      <w:pPr>
        <w:spacing w:line="240" w:lineRule="auto"/>
        <w:ind w:firstLine="720"/>
        <w:jc w:val="both"/>
      </w:pPr>
    </w:p>
    <w:p w14:paraId="6B6AC980" w14:textId="77777777" w:rsidR="00650C62" w:rsidRDefault="00650C62" w:rsidP="00650C62">
      <w:pPr>
        <w:spacing w:line="240" w:lineRule="auto"/>
        <w:ind w:firstLine="720"/>
        <w:jc w:val="both"/>
      </w:pPr>
      <w:r>
        <w:rPr>
          <w:noProof/>
          <w:lang w:val="en-US" w:eastAsia="en-US"/>
        </w:rPr>
        <w:lastRenderedPageBreak/>
        <w:drawing>
          <wp:inline distT="114300" distB="114300" distL="114300" distR="114300" wp14:anchorId="52AF854D" wp14:editId="3299CCF1">
            <wp:extent cx="5138738" cy="3007425"/>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a:stretch>
                      <a:fillRect/>
                    </a:stretch>
                  </pic:blipFill>
                  <pic:spPr>
                    <a:xfrm>
                      <a:off x="0" y="0"/>
                      <a:ext cx="5138738" cy="3007425"/>
                    </a:xfrm>
                    <a:prstGeom prst="rect">
                      <a:avLst/>
                    </a:prstGeom>
                    <a:ln/>
                  </pic:spPr>
                </pic:pic>
              </a:graphicData>
            </a:graphic>
          </wp:inline>
        </w:drawing>
      </w:r>
    </w:p>
    <w:p w14:paraId="7AC12649" w14:textId="77777777" w:rsidR="00650C62" w:rsidRDefault="00650C62" w:rsidP="00650C62">
      <w:pPr>
        <w:spacing w:line="240" w:lineRule="auto"/>
        <w:jc w:val="center"/>
      </w:pPr>
    </w:p>
    <w:p w14:paraId="5EE6C936" w14:textId="77777777" w:rsidR="00650C62" w:rsidRDefault="00650C62" w:rsidP="00650C62">
      <w:pPr>
        <w:spacing w:line="240" w:lineRule="auto"/>
        <w:jc w:val="center"/>
      </w:pPr>
      <w:r>
        <w:t>Image 36</w:t>
      </w:r>
    </w:p>
    <w:p w14:paraId="56C1FED9" w14:textId="77777777" w:rsidR="00650C62" w:rsidRDefault="00650C62" w:rsidP="00650C62">
      <w:pPr>
        <w:spacing w:line="240" w:lineRule="auto"/>
        <w:ind w:firstLine="720"/>
        <w:jc w:val="both"/>
      </w:pPr>
    </w:p>
    <w:p w14:paraId="6B5AA9B0" w14:textId="77777777" w:rsidR="00650C62" w:rsidRDefault="00650C62" w:rsidP="00650C62">
      <w:pPr>
        <w:spacing w:line="240" w:lineRule="auto"/>
        <w:ind w:firstLine="720"/>
        <w:jc w:val="both"/>
      </w:pPr>
      <w:r>
        <w:t>Each debater can open his own camera by clicking the camera button on the menu, see Image 37.</w:t>
      </w:r>
    </w:p>
    <w:p w14:paraId="102CC37F" w14:textId="77777777" w:rsidR="00650C62" w:rsidRDefault="00650C62" w:rsidP="00650C62">
      <w:pPr>
        <w:spacing w:line="240" w:lineRule="auto"/>
        <w:jc w:val="both"/>
      </w:pPr>
    </w:p>
    <w:p w14:paraId="20548AAC" w14:textId="77777777" w:rsidR="00650C62" w:rsidRDefault="00650C62" w:rsidP="00650C62">
      <w:pPr>
        <w:spacing w:line="240" w:lineRule="auto"/>
        <w:jc w:val="both"/>
      </w:pPr>
      <w:r>
        <w:tab/>
      </w:r>
    </w:p>
    <w:p w14:paraId="6658B06A" w14:textId="77777777" w:rsidR="00650C62" w:rsidRDefault="00650C62" w:rsidP="00650C62">
      <w:pPr>
        <w:spacing w:line="240" w:lineRule="auto"/>
        <w:jc w:val="center"/>
        <w:rPr>
          <w:b/>
        </w:rPr>
      </w:pPr>
      <w:r>
        <w:rPr>
          <w:b/>
          <w:noProof/>
          <w:lang w:val="en-US" w:eastAsia="en-US"/>
        </w:rPr>
        <w:drawing>
          <wp:inline distT="114300" distB="114300" distL="114300" distR="114300" wp14:anchorId="5157F797" wp14:editId="36C244FB">
            <wp:extent cx="3324225" cy="2371725"/>
            <wp:effectExtent l="0" t="0" r="0" b="0"/>
            <wp:docPr id="2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0"/>
                    <a:srcRect/>
                    <a:stretch>
                      <a:fillRect/>
                    </a:stretch>
                  </pic:blipFill>
                  <pic:spPr>
                    <a:xfrm>
                      <a:off x="0" y="0"/>
                      <a:ext cx="3324225" cy="2371725"/>
                    </a:xfrm>
                    <a:prstGeom prst="rect">
                      <a:avLst/>
                    </a:prstGeom>
                    <a:ln/>
                  </pic:spPr>
                </pic:pic>
              </a:graphicData>
            </a:graphic>
          </wp:inline>
        </w:drawing>
      </w:r>
    </w:p>
    <w:p w14:paraId="7374BABB" w14:textId="77777777" w:rsidR="00650C62" w:rsidRDefault="00650C62" w:rsidP="00650C62">
      <w:pPr>
        <w:spacing w:line="240" w:lineRule="auto"/>
        <w:rPr>
          <w:b/>
        </w:rPr>
      </w:pPr>
    </w:p>
    <w:p w14:paraId="602C8B2C" w14:textId="77777777" w:rsidR="00650C62" w:rsidRPr="00E15D37" w:rsidRDefault="00650C62" w:rsidP="00650C62">
      <w:pPr>
        <w:spacing w:line="240" w:lineRule="auto"/>
        <w:jc w:val="center"/>
      </w:pPr>
      <w:r>
        <w:t>Image 37</w:t>
      </w:r>
    </w:p>
    <w:p w14:paraId="27E3FEE9" w14:textId="77777777" w:rsidR="00650C62" w:rsidRDefault="00650C62" w:rsidP="00650C62">
      <w:pPr>
        <w:spacing w:line="240" w:lineRule="auto"/>
        <w:jc w:val="center"/>
        <w:rPr>
          <w:b/>
        </w:rPr>
      </w:pPr>
    </w:p>
    <w:p w14:paraId="70B70802" w14:textId="77777777" w:rsidR="00650C62" w:rsidRDefault="00650C62" w:rsidP="00650C62">
      <w:pPr>
        <w:spacing w:line="240" w:lineRule="auto"/>
      </w:pPr>
      <w:r>
        <w:rPr>
          <w:b/>
        </w:rPr>
        <w:tab/>
      </w:r>
      <w:r>
        <w:t>Also the moderator can close or open each debater's camera.</w:t>
      </w:r>
    </w:p>
    <w:p w14:paraId="38BB2CFD" w14:textId="77777777" w:rsidR="00650C62" w:rsidRDefault="00650C62" w:rsidP="00650C62">
      <w:pPr>
        <w:spacing w:line="240" w:lineRule="auto"/>
      </w:pPr>
    </w:p>
    <w:p w14:paraId="7FB9ADEA" w14:textId="77777777" w:rsidR="00650C62" w:rsidRDefault="00650C62" w:rsidP="00650C62">
      <w:pPr>
        <w:spacing w:line="240" w:lineRule="auto"/>
      </w:pPr>
      <w:r>
        <w:lastRenderedPageBreak/>
        <w:tab/>
      </w:r>
      <w:r>
        <w:tab/>
        <w:t>The moderator sends a request to the debater to open debater's camera, see Image 38.</w:t>
      </w:r>
    </w:p>
    <w:p w14:paraId="1151D934" w14:textId="77777777" w:rsidR="00650C62" w:rsidRDefault="00650C62" w:rsidP="00650C62">
      <w:pPr>
        <w:spacing w:line="240" w:lineRule="auto"/>
      </w:pPr>
      <w:r>
        <w:tab/>
      </w:r>
    </w:p>
    <w:p w14:paraId="0C0668A6" w14:textId="77777777" w:rsidR="00650C62" w:rsidRDefault="00650C62" w:rsidP="00650C62">
      <w:pPr>
        <w:spacing w:line="240" w:lineRule="auto"/>
        <w:jc w:val="center"/>
        <w:rPr>
          <w:b/>
        </w:rPr>
      </w:pPr>
      <w:r>
        <w:rPr>
          <w:b/>
          <w:noProof/>
          <w:lang w:val="en-US" w:eastAsia="en-US"/>
        </w:rPr>
        <w:drawing>
          <wp:inline distT="114300" distB="114300" distL="114300" distR="114300" wp14:anchorId="55DD24F4" wp14:editId="1FDF8154">
            <wp:extent cx="3543300" cy="2876550"/>
            <wp:effectExtent l="0" t="0" r="0" b="0"/>
            <wp:docPr id="2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1"/>
                    <a:srcRect/>
                    <a:stretch>
                      <a:fillRect/>
                    </a:stretch>
                  </pic:blipFill>
                  <pic:spPr>
                    <a:xfrm>
                      <a:off x="0" y="0"/>
                      <a:ext cx="3543300" cy="2876550"/>
                    </a:xfrm>
                    <a:prstGeom prst="rect">
                      <a:avLst/>
                    </a:prstGeom>
                    <a:ln/>
                  </pic:spPr>
                </pic:pic>
              </a:graphicData>
            </a:graphic>
          </wp:inline>
        </w:drawing>
      </w:r>
    </w:p>
    <w:p w14:paraId="6CE96A17" w14:textId="77777777" w:rsidR="00650C62" w:rsidRDefault="00650C62" w:rsidP="00650C62">
      <w:pPr>
        <w:spacing w:line="240" w:lineRule="auto"/>
        <w:jc w:val="center"/>
      </w:pPr>
    </w:p>
    <w:p w14:paraId="5197E0A0" w14:textId="77777777" w:rsidR="00650C62" w:rsidRDefault="00650C62" w:rsidP="00650C62">
      <w:pPr>
        <w:spacing w:line="240" w:lineRule="auto"/>
        <w:jc w:val="center"/>
        <w:rPr>
          <w:b/>
        </w:rPr>
      </w:pPr>
      <w:r>
        <w:t>Image 38</w:t>
      </w:r>
    </w:p>
    <w:p w14:paraId="4A914619" w14:textId="77777777" w:rsidR="00650C62" w:rsidRDefault="00650C62" w:rsidP="00650C62">
      <w:pPr>
        <w:spacing w:line="240" w:lineRule="auto"/>
        <w:jc w:val="both"/>
        <w:rPr>
          <w:b/>
        </w:rPr>
      </w:pPr>
    </w:p>
    <w:p w14:paraId="423AFD1B" w14:textId="77777777" w:rsidR="00650C62" w:rsidRDefault="00650C62" w:rsidP="00650C62">
      <w:pPr>
        <w:spacing w:line="240" w:lineRule="auto"/>
        <w:jc w:val="both"/>
        <w:rPr>
          <w:color w:val="212121"/>
          <w:highlight w:val="white"/>
        </w:rPr>
      </w:pPr>
      <w:r>
        <w:rPr>
          <w:b/>
        </w:rPr>
        <w:tab/>
      </w:r>
      <w:r>
        <w:t xml:space="preserve">When moderator send an open camera request, the debater see the notification in the lower right of the screen, See Image 39. </w:t>
      </w:r>
      <w:r>
        <w:rPr>
          <w:color w:val="212121"/>
          <w:highlight w:val="white"/>
        </w:rPr>
        <w:t>If the debater agrees to open the camera, debater clicks the "OK" button. After that the debater’s camera is opened.</w:t>
      </w:r>
    </w:p>
    <w:p w14:paraId="6C0CCE58" w14:textId="77777777" w:rsidR="00650C62" w:rsidRDefault="00650C62" w:rsidP="00650C62">
      <w:pPr>
        <w:spacing w:line="240" w:lineRule="auto"/>
        <w:jc w:val="both"/>
      </w:pPr>
    </w:p>
    <w:p w14:paraId="4255087E" w14:textId="77777777" w:rsidR="00650C62" w:rsidRDefault="00650C62" w:rsidP="00650C62">
      <w:pPr>
        <w:spacing w:line="240" w:lineRule="auto"/>
        <w:jc w:val="both"/>
      </w:pPr>
    </w:p>
    <w:p w14:paraId="5333B3CC" w14:textId="77777777" w:rsidR="00650C62" w:rsidRDefault="00650C62" w:rsidP="00650C62">
      <w:pPr>
        <w:spacing w:line="240" w:lineRule="auto"/>
        <w:jc w:val="center"/>
        <w:rPr>
          <w:b/>
        </w:rPr>
      </w:pPr>
      <w:r>
        <w:rPr>
          <w:b/>
          <w:noProof/>
          <w:lang w:val="en-US" w:eastAsia="en-US"/>
        </w:rPr>
        <w:drawing>
          <wp:inline distT="114300" distB="114300" distL="114300" distR="114300" wp14:anchorId="5C714171" wp14:editId="7FE8624A">
            <wp:extent cx="3400425" cy="2305050"/>
            <wp:effectExtent l="0" t="0" r="0" b="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2"/>
                    <a:srcRect/>
                    <a:stretch>
                      <a:fillRect/>
                    </a:stretch>
                  </pic:blipFill>
                  <pic:spPr>
                    <a:xfrm>
                      <a:off x="0" y="0"/>
                      <a:ext cx="3400425" cy="2305050"/>
                    </a:xfrm>
                    <a:prstGeom prst="rect">
                      <a:avLst/>
                    </a:prstGeom>
                    <a:ln/>
                  </pic:spPr>
                </pic:pic>
              </a:graphicData>
            </a:graphic>
          </wp:inline>
        </w:drawing>
      </w:r>
    </w:p>
    <w:p w14:paraId="018573C7" w14:textId="77777777" w:rsidR="00650C62" w:rsidRDefault="00650C62" w:rsidP="00650C62">
      <w:pPr>
        <w:spacing w:line="240" w:lineRule="auto"/>
        <w:jc w:val="center"/>
        <w:rPr>
          <w:b/>
        </w:rPr>
      </w:pPr>
    </w:p>
    <w:p w14:paraId="77B74486" w14:textId="77777777" w:rsidR="00650C62" w:rsidRPr="009B2C9C" w:rsidRDefault="00650C62" w:rsidP="00650C62">
      <w:pPr>
        <w:spacing w:line="240" w:lineRule="auto"/>
        <w:jc w:val="center"/>
      </w:pPr>
      <w:r w:rsidRPr="009B2C9C">
        <w:t>Image 39</w:t>
      </w:r>
    </w:p>
    <w:p w14:paraId="4CCCC177" w14:textId="77777777" w:rsidR="00650C62" w:rsidRDefault="00650C62" w:rsidP="00650C62">
      <w:pPr>
        <w:spacing w:line="240" w:lineRule="auto"/>
        <w:jc w:val="both"/>
        <w:rPr>
          <w:b/>
        </w:rPr>
      </w:pPr>
    </w:p>
    <w:p w14:paraId="6626D01D" w14:textId="77777777" w:rsidR="00650C62" w:rsidRDefault="00650C62" w:rsidP="00650C62">
      <w:pPr>
        <w:numPr>
          <w:ilvl w:val="0"/>
          <w:numId w:val="42"/>
        </w:numPr>
        <w:pBdr>
          <w:top w:val="nil"/>
          <w:left w:val="nil"/>
          <w:bottom w:val="nil"/>
          <w:right w:val="nil"/>
          <w:between w:val="nil"/>
        </w:pBdr>
        <w:spacing w:before="0" w:after="0" w:line="240" w:lineRule="auto"/>
        <w:contextualSpacing/>
        <w:jc w:val="both"/>
      </w:pPr>
      <w:r>
        <w:rPr>
          <w:b/>
        </w:rPr>
        <w:lastRenderedPageBreak/>
        <w:t xml:space="preserve">Full Screen: </w:t>
      </w:r>
      <w:r>
        <w:t xml:space="preserve">Last button is clicked to watch the debate in full screen format.  </w:t>
      </w:r>
    </w:p>
    <w:p w14:paraId="3C122C48" w14:textId="77777777" w:rsidR="00692C40" w:rsidRPr="0073185C" w:rsidRDefault="00692C40" w:rsidP="00692C40">
      <w:pPr>
        <w:spacing w:before="0" w:after="0"/>
        <w:jc w:val="both"/>
        <w:rPr>
          <w:rFonts w:ascii="Calibri" w:eastAsia="Calibri" w:hAnsi="Calibri" w:cs="Calibri"/>
          <w:color w:val="000000" w:themeColor="text1"/>
          <w:sz w:val="22"/>
          <w:szCs w:val="22"/>
        </w:rPr>
      </w:pPr>
    </w:p>
    <w:p w14:paraId="2039AD1C" w14:textId="774D8462" w:rsidR="00692C40" w:rsidRPr="0073185C" w:rsidRDefault="00692C40" w:rsidP="00692C40">
      <w:pPr>
        <w:spacing w:before="0" w:after="0"/>
        <w:jc w:val="center"/>
        <w:rPr>
          <w:rFonts w:ascii="Calibri" w:eastAsia="Calibri" w:hAnsi="Calibri" w:cs="Calibri"/>
          <w:color w:val="000000" w:themeColor="text1"/>
          <w:sz w:val="22"/>
          <w:szCs w:val="22"/>
        </w:rPr>
      </w:pPr>
    </w:p>
    <w:p w14:paraId="5FB2D4AD" w14:textId="77777777" w:rsidR="00692C40" w:rsidRPr="0073185C" w:rsidRDefault="00692C40" w:rsidP="00692C40">
      <w:pPr>
        <w:spacing w:before="0" w:after="0"/>
        <w:jc w:val="both"/>
        <w:rPr>
          <w:rFonts w:ascii="Calibri" w:eastAsia="Calibri" w:hAnsi="Calibri" w:cs="Calibri"/>
          <w:color w:val="000000" w:themeColor="text1"/>
          <w:sz w:val="22"/>
          <w:szCs w:val="22"/>
        </w:rPr>
      </w:pPr>
    </w:p>
    <w:p w14:paraId="4F43F35D" w14:textId="254BAE49" w:rsidR="008422FE" w:rsidRPr="008422FE" w:rsidRDefault="008422FE" w:rsidP="00692C40">
      <w:pPr>
        <w:pStyle w:val="ITEABodyText"/>
        <w:rPr>
          <w:rFonts w:cs="Times New Roman"/>
          <w:color w:val="auto"/>
        </w:rPr>
      </w:pPr>
    </w:p>
    <w:p w14:paraId="7CDC10D8" w14:textId="77777777" w:rsidR="006168F9" w:rsidRDefault="006168F9" w:rsidP="006168F9">
      <w:pPr>
        <w:rPr>
          <w:rFonts w:asciiTheme="minorHAnsi" w:hAnsiTheme="minorHAnsi" w:cstheme="minorHAnsi"/>
        </w:rPr>
      </w:pPr>
    </w:p>
    <w:p w14:paraId="217F3B69" w14:textId="77777777" w:rsidR="006168F9" w:rsidRPr="002571E8" w:rsidRDefault="006168F9" w:rsidP="004B4D4A">
      <w:pPr>
        <w:pStyle w:val="ITEAHeading1"/>
        <w:numPr>
          <w:ilvl w:val="0"/>
          <w:numId w:val="6"/>
        </w:numPr>
      </w:pPr>
      <w:bookmarkStart w:id="53" w:name="_Toc527389966"/>
      <w:r>
        <w:lastRenderedPageBreak/>
        <w:t>User Requirements</w:t>
      </w:r>
      <w:bookmarkEnd w:id="53"/>
    </w:p>
    <w:p w14:paraId="55EC3862" w14:textId="77777777" w:rsidR="006B093A" w:rsidRPr="005C4662" w:rsidRDefault="006B093A" w:rsidP="006B093A">
      <w:pPr>
        <w:pStyle w:val="ITEABodyText"/>
      </w:pPr>
      <w:r w:rsidRPr="005C4662">
        <w:t>This chapter describes user requirements, derived from the usage scenarios in chapter 2. All requirements in the venue, home and remote are captured.</w:t>
      </w:r>
    </w:p>
    <w:p w14:paraId="713E5F34" w14:textId="7D472920" w:rsidR="004267A2" w:rsidRDefault="00C917C7" w:rsidP="004267A2">
      <w:pPr>
        <w:pStyle w:val="ITEAHeading2"/>
      </w:pPr>
      <w:bookmarkStart w:id="54" w:name="_Toc527389967"/>
      <w:r>
        <w:t>R</w:t>
      </w:r>
      <w:r w:rsidR="00393377">
        <w:t>equirements</w:t>
      </w:r>
      <w:r>
        <w:t xml:space="preserve"> for fans at venue</w:t>
      </w:r>
      <w:bookmarkEnd w:id="54"/>
    </w:p>
    <w:p w14:paraId="5E65B1D1" w14:textId="77777777" w:rsidR="00C917C7" w:rsidRPr="00C917C7" w:rsidRDefault="00C917C7" w:rsidP="00C917C7">
      <w:pPr>
        <w:pStyle w:val="ITEABodyText"/>
      </w:pPr>
    </w:p>
    <w:tbl>
      <w:tblPr>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B26FFC" w:rsidRPr="000529FF" w14:paraId="08FAA991" w14:textId="77777777" w:rsidTr="005615FB">
        <w:tc>
          <w:tcPr>
            <w:tcW w:w="9029" w:type="dxa"/>
            <w:tcMar>
              <w:top w:w="100" w:type="dxa"/>
              <w:left w:w="100" w:type="dxa"/>
              <w:bottom w:w="100" w:type="dxa"/>
              <w:right w:w="100" w:type="dxa"/>
            </w:tcMar>
          </w:tcPr>
          <w:p w14:paraId="7625AF92" w14:textId="77777777" w:rsidR="006B093A" w:rsidRPr="0073185C" w:rsidRDefault="006B093A" w:rsidP="006B093A">
            <w:pPr>
              <w:rPr>
                <w:rFonts w:asciiTheme="minorHAnsi" w:hAnsiTheme="minorHAnsi" w:cstheme="minorHAnsi"/>
                <w:color w:val="000000" w:themeColor="text1"/>
                <w:sz w:val="22"/>
                <w:szCs w:val="22"/>
              </w:rPr>
            </w:pPr>
            <w:r w:rsidRPr="0073185C">
              <w:rPr>
                <w:rFonts w:asciiTheme="minorHAnsi" w:hAnsiTheme="minorHAnsi" w:cstheme="minorHAnsi"/>
                <w:color w:val="000000" w:themeColor="text1"/>
                <w:sz w:val="22"/>
                <w:szCs w:val="22"/>
              </w:rPr>
              <w:t xml:space="preserve">UC PS.v.x: </w:t>
            </w:r>
            <w:r w:rsidRPr="0073185C">
              <w:rPr>
                <w:rFonts w:asciiTheme="minorHAnsi" w:hAnsiTheme="minorHAnsi" w:cstheme="minorHAnsi"/>
                <w:color w:val="000000" w:themeColor="text1"/>
                <w:sz w:val="22"/>
                <w:szCs w:val="22"/>
                <w:u w:val="single"/>
              </w:rPr>
              <w:t>Public Screen</w:t>
            </w:r>
            <w:r w:rsidRPr="0073185C">
              <w:rPr>
                <w:rFonts w:asciiTheme="minorHAnsi" w:hAnsiTheme="minorHAnsi" w:cstheme="minorHAnsi"/>
                <w:color w:val="000000" w:themeColor="text1"/>
                <w:sz w:val="22"/>
                <w:szCs w:val="22"/>
              </w:rPr>
              <w:t xml:space="preserve"> use case requirement at the venue- number </w:t>
            </w:r>
            <w:r w:rsidRPr="0073185C">
              <w:rPr>
                <w:rFonts w:asciiTheme="minorHAnsi" w:hAnsiTheme="minorHAnsi" w:cstheme="minorHAnsi"/>
                <w:color w:val="000000" w:themeColor="text1"/>
                <w:sz w:val="22"/>
                <w:szCs w:val="22"/>
                <w:u w:val="single"/>
              </w:rPr>
              <w:t>x</w:t>
            </w:r>
          </w:p>
          <w:p w14:paraId="1ECD78AA" w14:textId="77777777" w:rsidR="006B093A" w:rsidRPr="0073185C" w:rsidRDefault="006B093A" w:rsidP="006B093A">
            <w:pPr>
              <w:rPr>
                <w:rFonts w:asciiTheme="minorHAnsi" w:hAnsiTheme="minorHAnsi" w:cstheme="minorHAnsi"/>
                <w:color w:val="000000" w:themeColor="text1"/>
                <w:sz w:val="22"/>
                <w:szCs w:val="22"/>
              </w:rPr>
            </w:pPr>
            <w:r w:rsidRPr="0073185C">
              <w:rPr>
                <w:rFonts w:asciiTheme="minorHAnsi" w:hAnsiTheme="minorHAnsi" w:cstheme="minorHAnsi"/>
                <w:color w:val="000000" w:themeColor="text1"/>
                <w:sz w:val="22"/>
                <w:szCs w:val="22"/>
              </w:rPr>
              <w:t xml:space="preserve">UC MS.vp.x: </w:t>
            </w:r>
            <w:r w:rsidRPr="0073185C">
              <w:rPr>
                <w:rFonts w:asciiTheme="minorHAnsi" w:hAnsiTheme="minorHAnsi" w:cstheme="minorHAnsi"/>
                <w:color w:val="000000" w:themeColor="text1"/>
                <w:sz w:val="22"/>
                <w:szCs w:val="22"/>
                <w:u w:val="single"/>
              </w:rPr>
              <w:t xml:space="preserve">Mobile Screen </w:t>
            </w:r>
            <w:r w:rsidRPr="0073185C">
              <w:rPr>
                <w:rFonts w:asciiTheme="minorHAnsi" w:hAnsiTheme="minorHAnsi" w:cstheme="minorHAnsi"/>
                <w:color w:val="000000" w:themeColor="text1"/>
                <w:sz w:val="22"/>
                <w:szCs w:val="22"/>
              </w:rPr>
              <w:t xml:space="preserve">use case requirement for Professional users - number </w:t>
            </w:r>
            <w:r w:rsidRPr="0073185C">
              <w:rPr>
                <w:rFonts w:asciiTheme="minorHAnsi" w:hAnsiTheme="minorHAnsi" w:cstheme="minorHAnsi"/>
                <w:color w:val="000000" w:themeColor="text1"/>
                <w:sz w:val="22"/>
                <w:szCs w:val="22"/>
                <w:u w:val="single"/>
              </w:rPr>
              <w:t>x</w:t>
            </w:r>
            <w:r w:rsidRPr="0073185C">
              <w:rPr>
                <w:rFonts w:asciiTheme="minorHAnsi" w:hAnsiTheme="minorHAnsi" w:cstheme="minorHAnsi"/>
                <w:color w:val="000000" w:themeColor="text1"/>
                <w:sz w:val="22"/>
                <w:szCs w:val="22"/>
              </w:rPr>
              <w:t xml:space="preserve"> </w:t>
            </w:r>
          </w:p>
          <w:p w14:paraId="45D49F93" w14:textId="4B9AE41B" w:rsidR="009D2023" w:rsidRPr="000529FF" w:rsidRDefault="006B093A" w:rsidP="006B093A">
            <w:pPr>
              <w:rPr>
                <w:rFonts w:asciiTheme="minorHAnsi" w:hAnsiTheme="minorHAnsi" w:cstheme="minorHAnsi"/>
                <w:sz w:val="22"/>
                <w:szCs w:val="22"/>
              </w:rPr>
            </w:pPr>
            <w:r w:rsidRPr="0073185C">
              <w:rPr>
                <w:rFonts w:asciiTheme="minorHAnsi" w:hAnsiTheme="minorHAnsi" w:cstheme="minorHAnsi"/>
                <w:color w:val="000000" w:themeColor="text1"/>
                <w:sz w:val="22"/>
                <w:szCs w:val="22"/>
              </w:rPr>
              <w:t xml:space="preserve">UC MS.vu.x: </w:t>
            </w:r>
            <w:r w:rsidRPr="0073185C">
              <w:rPr>
                <w:rFonts w:asciiTheme="minorHAnsi" w:hAnsiTheme="minorHAnsi" w:cstheme="minorHAnsi"/>
                <w:color w:val="000000" w:themeColor="text1"/>
                <w:sz w:val="22"/>
                <w:szCs w:val="22"/>
                <w:u w:val="single"/>
              </w:rPr>
              <w:t xml:space="preserve">Mobile Screen </w:t>
            </w:r>
            <w:r w:rsidRPr="0073185C">
              <w:rPr>
                <w:rFonts w:asciiTheme="minorHAnsi" w:hAnsiTheme="minorHAnsi" w:cstheme="minorHAnsi"/>
                <w:color w:val="000000" w:themeColor="text1"/>
                <w:sz w:val="22"/>
                <w:szCs w:val="22"/>
              </w:rPr>
              <w:t xml:space="preserve">use case requirement for generic users - number </w:t>
            </w:r>
            <w:r w:rsidRPr="0073185C">
              <w:rPr>
                <w:rFonts w:asciiTheme="minorHAnsi" w:hAnsiTheme="minorHAnsi" w:cstheme="minorHAnsi"/>
                <w:color w:val="000000" w:themeColor="text1"/>
                <w:sz w:val="22"/>
                <w:szCs w:val="22"/>
                <w:u w:val="single"/>
              </w:rPr>
              <w:t>x</w:t>
            </w:r>
          </w:p>
        </w:tc>
      </w:tr>
    </w:tbl>
    <w:p w14:paraId="1347C704" w14:textId="77777777" w:rsidR="00B26FFC" w:rsidRPr="000529FF" w:rsidRDefault="00B26FFC" w:rsidP="00B26FFC">
      <w:pPr>
        <w:jc w:val="both"/>
        <w:rPr>
          <w:rFonts w:asciiTheme="minorHAnsi" w:hAnsiTheme="minorHAnsi" w:cstheme="minorHAnsi"/>
          <w:i/>
          <w:sz w:val="22"/>
          <w:szCs w:val="22"/>
          <w:u w:val="single"/>
        </w:rPr>
      </w:pPr>
      <w:r w:rsidRPr="000529FF">
        <w:rPr>
          <w:rFonts w:asciiTheme="minorHAnsi" w:hAnsiTheme="minorHAnsi" w:cstheme="minorHAnsi"/>
          <w:i/>
          <w:sz w:val="22"/>
          <w:szCs w:val="22"/>
          <w:u w:val="single"/>
        </w:rPr>
        <w:t>Overall</w:t>
      </w:r>
    </w:p>
    <w:p w14:paraId="7B6F1ECE" w14:textId="77777777" w:rsidR="006B093A" w:rsidRPr="0073185C" w:rsidRDefault="006B093A" w:rsidP="006B093A">
      <w:pPr>
        <w:pStyle w:val="ListParagraph"/>
        <w:numPr>
          <w:ilvl w:val="0"/>
          <w:numId w:val="18"/>
        </w:numPr>
        <w:spacing w:after="200" w:line="276" w:lineRule="auto"/>
        <w:jc w:val="both"/>
        <w:rPr>
          <w:rFonts w:asciiTheme="minorHAnsi" w:hAnsiTheme="minorHAnsi" w:cstheme="minorHAnsi"/>
          <w:color w:val="000000" w:themeColor="text1"/>
          <w:sz w:val="22"/>
          <w:szCs w:val="22"/>
        </w:rPr>
      </w:pPr>
      <w:r w:rsidRPr="0073185C">
        <w:rPr>
          <w:rFonts w:asciiTheme="minorHAnsi" w:hAnsiTheme="minorHAnsi" w:cstheme="minorHAnsi"/>
          <w:b/>
          <w:color w:val="000000" w:themeColor="text1"/>
          <w:sz w:val="22"/>
          <w:szCs w:val="22"/>
        </w:rPr>
        <w:t>UC ALL</w:t>
      </w:r>
      <w:r w:rsidRPr="0073185C">
        <w:rPr>
          <w:rFonts w:asciiTheme="minorHAnsi" w:hAnsiTheme="minorHAnsi" w:cstheme="minorHAnsi"/>
          <w:color w:val="000000" w:themeColor="text1"/>
          <w:sz w:val="22"/>
          <w:szCs w:val="22"/>
        </w:rPr>
        <w:t>.g.1 – Content from the social media analysis, video clipping service and soccer analyst system need to be able to interact with the user interaction platform</w:t>
      </w:r>
    </w:p>
    <w:p w14:paraId="70FDC4A9" w14:textId="77777777" w:rsidR="006B093A" w:rsidRPr="0073185C" w:rsidRDefault="006B093A" w:rsidP="006B093A">
      <w:pPr>
        <w:pStyle w:val="ListParagraph"/>
        <w:numPr>
          <w:ilvl w:val="1"/>
          <w:numId w:val="18"/>
        </w:numPr>
        <w:spacing w:after="200" w:line="276" w:lineRule="auto"/>
        <w:jc w:val="both"/>
        <w:rPr>
          <w:rFonts w:asciiTheme="minorHAnsi" w:hAnsiTheme="minorHAnsi" w:cstheme="minorHAnsi"/>
          <w:color w:val="000000" w:themeColor="text1"/>
          <w:sz w:val="22"/>
          <w:szCs w:val="22"/>
        </w:rPr>
      </w:pPr>
      <w:r w:rsidRPr="0073185C">
        <w:rPr>
          <w:rFonts w:asciiTheme="minorHAnsi" w:hAnsiTheme="minorHAnsi" w:cstheme="minorHAnsi"/>
          <w:b/>
          <w:color w:val="000000" w:themeColor="text1"/>
          <w:sz w:val="22"/>
          <w:szCs w:val="22"/>
        </w:rPr>
        <w:t>UC PS</w:t>
      </w:r>
      <w:r w:rsidRPr="0073185C">
        <w:rPr>
          <w:rFonts w:asciiTheme="minorHAnsi" w:hAnsiTheme="minorHAnsi" w:cstheme="minorHAnsi"/>
          <w:color w:val="000000" w:themeColor="text1"/>
          <w:sz w:val="22"/>
          <w:szCs w:val="22"/>
        </w:rPr>
        <w:t>.g.1-a – The interaction platform need to have an API available</w:t>
      </w:r>
    </w:p>
    <w:p w14:paraId="74A85216" w14:textId="77777777" w:rsidR="006B093A" w:rsidRPr="0073185C" w:rsidRDefault="006B093A" w:rsidP="006B093A">
      <w:pPr>
        <w:jc w:val="both"/>
        <w:rPr>
          <w:rFonts w:asciiTheme="minorHAnsi" w:hAnsiTheme="minorHAnsi" w:cstheme="minorBidi"/>
          <w:color w:val="000000" w:themeColor="text1"/>
          <w:sz w:val="22"/>
          <w:szCs w:val="22"/>
        </w:rPr>
      </w:pPr>
      <w:r w:rsidRPr="0073185C">
        <w:rPr>
          <w:rFonts w:asciiTheme="minorHAnsi" w:hAnsiTheme="minorHAnsi" w:cstheme="minorBidi"/>
          <w:i/>
          <w:iCs/>
          <w:color w:val="000000" w:themeColor="text1"/>
          <w:sz w:val="22"/>
          <w:szCs w:val="22"/>
          <w:u w:val="single"/>
        </w:rPr>
        <w:t>In the venue</w:t>
      </w:r>
    </w:p>
    <w:p w14:paraId="7862076E" w14:textId="77777777" w:rsidR="006B093A" w:rsidRPr="0073185C" w:rsidRDefault="006B093A" w:rsidP="006B093A">
      <w:pPr>
        <w:pStyle w:val="ListParagraph"/>
        <w:numPr>
          <w:ilvl w:val="0"/>
          <w:numId w:val="18"/>
        </w:numPr>
        <w:spacing w:after="200" w:line="276" w:lineRule="auto"/>
        <w:jc w:val="both"/>
        <w:rPr>
          <w:color w:val="000000" w:themeColor="text1"/>
          <w:sz w:val="22"/>
          <w:szCs w:val="22"/>
        </w:rPr>
      </w:pPr>
      <w:r w:rsidRPr="0073185C">
        <w:rPr>
          <w:rFonts w:asciiTheme="minorHAnsi" w:hAnsiTheme="minorHAnsi"/>
          <w:b/>
          <w:bCs/>
          <w:color w:val="000000" w:themeColor="text1"/>
          <w:sz w:val="22"/>
          <w:szCs w:val="22"/>
        </w:rPr>
        <w:t>UC PS.v.1</w:t>
      </w:r>
      <w:r w:rsidRPr="0073185C">
        <w:rPr>
          <w:rFonts w:asciiTheme="minorHAnsi" w:hAnsiTheme="minorHAnsi" w:cstheme="minorBidi"/>
          <w:b/>
          <w:bCs/>
          <w:color w:val="000000" w:themeColor="text1"/>
          <w:sz w:val="22"/>
          <w:szCs w:val="22"/>
        </w:rPr>
        <w:t xml:space="preserve"> – </w:t>
      </w:r>
      <w:r w:rsidRPr="0073185C">
        <w:rPr>
          <w:rFonts w:asciiTheme="minorHAnsi" w:hAnsiTheme="minorHAnsi" w:cstheme="minorBidi"/>
          <w:color w:val="000000" w:themeColor="text1"/>
          <w:sz w:val="22"/>
          <w:szCs w:val="22"/>
        </w:rPr>
        <w:t>when at the venue, users can watch the game via a set of multiple screens at wide field of views.</w:t>
      </w:r>
    </w:p>
    <w:p w14:paraId="63C40776" w14:textId="77777777" w:rsidR="006B093A" w:rsidRPr="0073185C" w:rsidRDefault="006B093A" w:rsidP="006B093A">
      <w:pPr>
        <w:pStyle w:val="ListParagraph"/>
        <w:numPr>
          <w:ilvl w:val="0"/>
          <w:numId w:val="18"/>
        </w:numPr>
        <w:spacing w:after="200" w:line="276" w:lineRule="auto"/>
        <w:jc w:val="both"/>
        <w:rPr>
          <w:color w:val="000000" w:themeColor="text1"/>
          <w:sz w:val="22"/>
          <w:szCs w:val="22"/>
        </w:rPr>
      </w:pPr>
      <w:r w:rsidRPr="0073185C">
        <w:rPr>
          <w:rFonts w:asciiTheme="minorHAnsi" w:hAnsiTheme="minorHAnsi"/>
          <w:b/>
          <w:bCs/>
          <w:color w:val="000000" w:themeColor="text1"/>
          <w:sz w:val="22"/>
          <w:szCs w:val="22"/>
        </w:rPr>
        <w:t>UC PS.v.2</w:t>
      </w:r>
      <w:r w:rsidRPr="0073185C">
        <w:rPr>
          <w:rFonts w:asciiTheme="minorHAnsi" w:hAnsiTheme="minorHAnsi" w:cstheme="minorBidi"/>
          <w:b/>
          <w:bCs/>
          <w:color w:val="000000" w:themeColor="text1"/>
          <w:sz w:val="22"/>
          <w:szCs w:val="22"/>
        </w:rPr>
        <w:t xml:space="preserve"> – </w:t>
      </w:r>
      <w:r w:rsidRPr="0073185C">
        <w:rPr>
          <w:rFonts w:asciiTheme="minorHAnsi" w:hAnsiTheme="minorHAnsi" w:cstheme="minorBidi"/>
          <w:color w:val="000000" w:themeColor="text1"/>
          <w:sz w:val="22"/>
          <w:szCs w:val="22"/>
        </w:rPr>
        <w:t>when at the venue, users can watch the game via a HMD at wide field of views.</w:t>
      </w:r>
    </w:p>
    <w:p w14:paraId="725F277C" w14:textId="77777777" w:rsidR="006B093A" w:rsidRPr="0073185C" w:rsidRDefault="006B093A" w:rsidP="006B093A">
      <w:pPr>
        <w:pStyle w:val="ListParagraph"/>
        <w:numPr>
          <w:ilvl w:val="0"/>
          <w:numId w:val="18"/>
        </w:numPr>
        <w:spacing w:after="200" w:line="276" w:lineRule="auto"/>
        <w:jc w:val="both"/>
        <w:rPr>
          <w:color w:val="000000" w:themeColor="text1"/>
          <w:sz w:val="22"/>
          <w:szCs w:val="22"/>
        </w:rPr>
      </w:pPr>
      <w:r w:rsidRPr="0073185C">
        <w:rPr>
          <w:rFonts w:asciiTheme="minorHAnsi" w:hAnsiTheme="minorHAnsi"/>
          <w:b/>
          <w:bCs/>
          <w:color w:val="000000" w:themeColor="text1"/>
          <w:sz w:val="22"/>
          <w:szCs w:val="22"/>
        </w:rPr>
        <w:t>UC PS.v.3</w:t>
      </w:r>
      <w:r w:rsidRPr="0073185C">
        <w:rPr>
          <w:rFonts w:asciiTheme="minorHAnsi" w:hAnsiTheme="minorHAnsi" w:cstheme="minorBidi"/>
          <w:b/>
          <w:bCs/>
          <w:color w:val="000000" w:themeColor="text1"/>
          <w:sz w:val="22"/>
          <w:szCs w:val="22"/>
        </w:rPr>
        <w:t xml:space="preserve"> – </w:t>
      </w:r>
      <w:r w:rsidRPr="0073185C">
        <w:rPr>
          <w:rFonts w:asciiTheme="minorHAnsi" w:hAnsiTheme="minorHAnsi" w:cstheme="minorBidi"/>
          <w:color w:val="000000" w:themeColor="text1"/>
          <w:sz w:val="22"/>
          <w:szCs w:val="22"/>
        </w:rPr>
        <w:t>when at the venue, a producer can watch the live feeds from a set of multiple cameras.</w:t>
      </w:r>
    </w:p>
    <w:p w14:paraId="477AB649" w14:textId="77777777" w:rsidR="006B093A" w:rsidRPr="0073185C" w:rsidRDefault="006B093A" w:rsidP="006B093A">
      <w:pPr>
        <w:pStyle w:val="ListParagraph"/>
        <w:numPr>
          <w:ilvl w:val="0"/>
          <w:numId w:val="18"/>
        </w:numPr>
        <w:spacing w:after="200" w:line="276" w:lineRule="auto"/>
        <w:jc w:val="both"/>
        <w:rPr>
          <w:color w:val="000000" w:themeColor="text1"/>
          <w:sz w:val="22"/>
          <w:szCs w:val="22"/>
        </w:rPr>
      </w:pPr>
      <w:r w:rsidRPr="0073185C">
        <w:rPr>
          <w:rFonts w:asciiTheme="minorHAnsi" w:hAnsiTheme="minorHAnsi"/>
          <w:b/>
          <w:bCs/>
          <w:color w:val="000000" w:themeColor="text1"/>
          <w:sz w:val="22"/>
          <w:szCs w:val="22"/>
        </w:rPr>
        <w:t>UC PS.v.4</w:t>
      </w:r>
      <w:r w:rsidRPr="0073185C">
        <w:rPr>
          <w:rFonts w:asciiTheme="minorHAnsi" w:hAnsiTheme="minorHAnsi" w:cstheme="minorBidi"/>
          <w:b/>
          <w:bCs/>
          <w:color w:val="000000" w:themeColor="text1"/>
          <w:sz w:val="22"/>
          <w:szCs w:val="22"/>
        </w:rPr>
        <w:t xml:space="preserve"> – </w:t>
      </w:r>
      <w:r w:rsidRPr="0073185C">
        <w:rPr>
          <w:rFonts w:asciiTheme="minorHAnsi" w:hAnsiTheme="minorHAnsi" w:cstheme="minorBidi"/>
          <w:color w:val="000000" w:themeColor="text1"/>
          <w:sz w:val="22"/>
          <w:szCs w:val="22"/>
        </w:rPr>
        <w:t>when at the venue, a producer can switch one from another.</w:t>
      </w:r>
    </w:p>
    <w:p w14:paraId="49AFDA46" w14:textId="46D9ADD2" w:rsidR="006B093A" w:rsidRPr="0073185C" w:rsidRDefault="006B093A" w:rsidP="006B093A">
      <w:pPr>
        <w:jc w:val="both"/>
        <w:rPr>
          <w:rFonts w:asciiTheme="minorHAnsi" w:hAnsiTheme="minorHAnsi"/>
          <w:color w:val="000000" w:themeColor="text1"/>
          <w:sz w:val="22"/>
          <w:szCs w:val="22"/>
        </w:rPr>
      </w:pPr>
      <w:r>
        <w:rPr>
          <w:rFonts w:asciiTheme="minorHAnsi" w:hAnsiTheme="minorHAnsi"/>
          <w:i/>
          <w:color w:val="000000" w:themeColor="text1"/>
          <w:sz w:val="22"/>
          <w:szCs w:val="22"/>
          <w:u w:val="single"/>
        </w:rPr>
        <w:t>D</w:t>
      </w:r>
      <w:r w:rsidRPr="0073185C">
        <w:rPr>
          <w:rFonts w:asciiTheme="minorHAnsi" w:hAnsiTheme="minorHAnsi"/>
          <w:i/>
          <w:color w:val="000000" w:themeColor="text1"/>
          <w:sz w:val="22"/>
          <w:szCs w:val="22"/>
          <w:u w:val="single"/>
        </w:rPr>
        <w:t>uring event</w:t>
      </w:r>
    </w:p>
    <w:p w14:paraId="7A557B67" w14:textId="77777777" w:rsidR="006B093A" w:rsidRPr="005C4662" w:rsidRDefault="006B093A" w:rsidP="006B093A">
      <w:pPr>
        <w:pStyle w:val="ITEABodyText"/>
        <w:numPr>
          <w:ilvl w:val="0"/>
          <w:numId w:val="18"/>
        </w:numPr>
      </w:pPr>
      <w:r w:rsidRPr="005C4662">
        <w:rPr>
          <w:b/>
          <w:szCs w:val="22"/>
        </w:rPr>
        <w:t xml:space="preserve">UC </w:t>
      </w:r>
      <w:r w:rsidRPr="0073185C">
        <w:rPr>
          <w:b/>
          <w:bCs/>
          <w:szCs w:val="22"/>
        </w:rPr>
        <w:t>PS.v.5</w:t>
      </w:r>
      <w:r w:rsidRPr="005C4662">
        <w:rPr>
          <w:szCs w:val="22"/>
        </w:rPr>
        <w:t xml:space="preserve"> – a host is able to push media content to digital screens</w:t>
      </w:r>
    </w:p>
    <w:p w14:paraId="3C6C25AA" w14:textId="77777777" w:rsidR="006B093A" w:rsidRPr="005C4662" w:rsidRDefault="006B093A" w:rsidP="006B093A">
      <w:pPr>
        <w:pStyle w:val="ITEABodyText"/>
        <w:numPr>
          <w:ilvl w:val="0"/>
          <w:numId w:val="18"/>
        </w:numPr>
      </w:pPr>
      <w:r w:rsidRPr="005C4662">
        <w:rPr>
          <w:b/>
          <w:szCs w:val="22"/>
        </w:rPr>
        <w:t xml:space="preserve">UC </w:t>
      </w:r>
      <w:r w:rsidRPr="0073185C">
        <w:rPr>
          <w:b/>
          <w:bCs/>
          <w:szCs w:val="22"/>
        </w:rPr>
        <w:t>PS.v.6</w:t>
      </w:r>
      <w:r w:rsidRPr="005C4662">
        <w:rPr>
          <w:szCs w:val="22"/>
        </w:rPr>
        <w:t xml:space="preserve"> – a screen can be made interactive through ibeacons</w:t>
      </w:r>
    </w:p>
    <w:p w14:paraId="1BEDBF5B" w14:textId="77777777" w:rsidR="006B093A" w:rsidRPr="005C4662" w:rsidRDefault="006B093A" w:rsidP="006B093A">
      <w:pPr>
        <w:pStyle w:val="ITEABodyText"/>
        <w:numPr>
          <w:ilvl w:val="0"/>
          <w:numId w:val="18"/>
        </w:numPr>
      </w:pPr>
      <w:r w:rsidRPr="005C4662">
        <w:rPr>
          <w:b/>
          <w:szCs w:val="22"/>
        </w:rPr>
        <w:t xml:space="preserve">UC </w:t>
      </w:r>
      <w:r w:rsidRPr="0073185C">
        <w:rPr>
          <w:b/>
          <w:bCs/>
          <w:szCs w:val="22"/>
        </w:rPr>
        <w:t>PS.v.7</w:t>
      </w:r>
      <w:r w:rsidRPr="005C4662">
        <w:rPr>
          <w:szCs w:val="22"/>
        </w:rPr>
        <w:t xml:space="preserve"> – a host can video capture an interview with a user</w:t>
      </w:r>
    </w:p>
    <w:p w14:paraId="0AD2BC4F" w14:textId="77777777" w:rsidR="006B093A" w:rsidRPr="005C4662" w:rsidRDefault="006B093A" w:rsidP="006B093A">
      <w:pPr>
        <w:pStyle w:val="ITEABodyText"/>
        <w:numPr>
          <w:ilvl w:val="0"/>
          <w:numId w:val="18"/>
        </w:numPr>
      </w:pPr>
      <w:r w:rsidRPr="005C4662">
        <w:rPr>
          <w:b/>
          <w:szCs w:val="22"/>
        </w:rPr>
        <w:t xml:space="preserve">UC </w:t>
      </w:r>
      <w:r w:rsidRPr="0073185C">
        <w:rPr>
          <w:b/>
          <w:bCs/>
          <w:szCs w:val="22"/>
        </w:rPr>
        <w:t>PS.v.8</w:t>
      </w:r>
      <w:r w:rsidRPr="005C4662">
        <w:rPr>
          <w:szCs w:val="22"/>
        </w:rPr>
        <w:t xml:space="preserve"> – a host can create clips from the recorded video</w:t>
      </w:r>
    </w:p>
    <w:p w14:paraId="72A6AC64" w14:textId="287C23C4" w:rsidR="006B093A" w:rsidRPr="0073185C" w:rsidRDefault="006B093A" w:rsidP="006B093A">
      <w:pPr>
        <w:rPr>
          <w:rFonts w:asciiTheme="minorHAnsi" w:hAnsiTheme="minorHAnsi"/>
          <w:color w:val="000000" w:themeColor="text1"/>
          <w:sz w:val="22"/>
          <w:szCs w:val="22"/>
        </w:rPr>
      </w:pPr>
      <w:r>
        <w:rPr>
          <w:rFonts w:asciiTheme="minorHAnsi" w:hAnsiTheme="minorHAnsi"/>
          <w:i/>
          <w:color w:val="000000" w:themeColor="text1"/>
          <w:sz w:val="22"/>
          <w:szCs w:val="22"/>
          <w:u w:val="single"/>
        </w:rPr>
        <w:t>P</w:t>
      </w:r>
      <w:r w:rsidRPr="0073185C">
        <w:rPr>
          <w:rFonts w:asciiTheme="minorHAnsi" w:hAnsiTheme="minorHAnsi"/>
          <w:i/>
          <w:color w:val="000000" w:themeColor="text1"/>
          <w:sz w:val="22"/>
          <w:szCs w:val="22"/>
          <w:u w:val="single"/>
        </w:rPr>
        <w:t>re-event</w:t>
      </w:r>
    </w:p>
    <w:p w14:paraId="7F307AC6" w14:textId="77777777" w:rsidR="006B093A" w:rsidRPr="0073185C" w:rsidRDefault="006B093A" w:rsidP="006B093A">
      <w:pPr>
        <w:numPr>
          <w:ilvl w:val="0"/>
          <w:numId w:val="14"/>
        </w:numPr>
        <w:spacing w:before="0" w:after="0" w:line="276" w:lineRule="auto"/>
        <w:ind w:hanging="360"/>
        <w:contextualSpacing/>
        <w:rPr>
          <w:rFonts w:asciiTheme="minorHAnsi" w:hAnsiTheme="minorHAnsi"/>
          <w:color w:val="000000" w:themeColor="text1"/>
          <w:sz w:val="22"/>
          <w:szCs w:val="22"/>
        </w:rPr>
      </w:pPr>
      <w:r w:rsidRPr="0073185C">
        <w:rPr>
          <w:rFonts w:asciiTheme="minorHAnsi" w:hAnsiTheme="minorHAnsi"/>
          <w:b/>
          <w:color w:val="000000" w:themeColor="text1"/>
          <w:sz w:val="22"/>
          <w:szCs w:val="22"/>
        </w:rPr>
        <w:t>UC MS.vp.1</w:t>
      </w:r>
      <w:r w:rsidRPr="0073185C">
        <w:rPr>
          <w:rFonts w:asciiTheme="minorHAnsi" w:hAnsiTheme="minorHAnsi"/>
          <w:color w:val="000000" w:themeColor="text1"/>
          <w:sz w:val="22"/>
          <w:szCs w:val="22"/>
        </w:rPr>
        <w:t xml:space="preserve"> - an editor can interact with people via a chat-based method and can send text, photos, videos and polls </w:t>
      </w:r>
    </w:p>
    <w:p w14:paraId="01E30747" w14:textId="77777777" w:rsidR="006B093A" w:rsidRPr="0073185C" w:rsidRDefault="006B093A" w:rsidP="006B093A">
      <w:pPr>
        <w:numPr>
          <w:ilvl w:val="0"/>
          <w:numId w:val="14"/>
        </w:numPr>
        <w:spacing w:before="0" w:after="0" w:line="276" w:lineRule="auto"/>
        <w:ind w:hanging="360"/>
        <w:contextualSpacing/>
        <w:jc w:val="both"/>
        <w:rPr>
          <w:rFonts w:asciiTheme="minorHAnsi" w:hAnsiTheme="minorHAnsi"/>
          <w:b/>
          <w:color w:val="000000" w:themeColor="text1"/>
          <w:sz w:val="22"/>
          <w:szCs w:val="22"/>
        </w:rPr>
      </w:pPr>
      <w:r w:rsidRPr="0073185C">
        <w:rPr>
          <w:rFonts w:asciiTheme="minorHAnsi" w:hAnsiTheme="minorHAnsi"/>
          <w:b/>
          <w:color w:val="000000" w:themeColor="text1"/>
          <w:sz w:val="22"/>
          <w:szCs w:val="22"/>
        </w:rPr>
        <w:t xml:space="preserve">UC MS.vp.2 </w:t>
      </w:r>
      <w:r w:rsidRPr="0073185C">
        <w:rPr>
          <w:rFonts w:asciiTheme="minorHAnsi" w:hAnsiTheme="minorHAnsi"/>
          <w:color w:val="000000" w:themeColor="text1"/>
          <w:sz w:val="22"/>
          <w:szCs w:val="22"/>
        </w:rPr>
        <w:t>-</w:t>
      </w:r>
      <w:r w:rsidRPr="0073185C">
        <w:rPr>
          <w:rFonts w:asciiTheme="minorHAnsi" w:hAnsiTheme="minorHAnsi"/>
          <w:b/>
          <w:color w:val="000000" w:themeColor="text1"/>
          <w:sz w:val="22"/>
          <w:szCs w:val="22"/>
        </w:rPr>
        <w:t xml:space="preserve"> </w:t>
      </w:r>
      <w:r w:rsidRPr="0073185C">
        <w:rPr>
          <w:rFonts w:asciiTheme="minorHAnsi" w:hAnsiTheme="minorHAnsi"/>
          <w:color w:val="000000" w:themeColor="text1"/>
          <w:sz w:val="22"/>
          <w:szCs w:val="22"/>
        </w:rPr>
        <w:t>a host is able to send a questionnaire automatically after a new user activates the mobile app</w:t>
      </w:r>
    </w:p>
    <w:p w14:paraId="7D9AE051" w14:textId="77777777" w:rsidR="006B093A" w:rsidRPr="0073185C" w:rsidRDefault="006B093A" w:rsidP="006B093A">
      <w:pPr>
        <w:numPr>
          <w:ilvl w:val="0"/>
          <w:numId w:val="14"/>
        </w:numPr>
        <w:spacing w:before="0" w:after="0" w:line="276" w:lineRule="auto"/>
        <w:ind w:hanging="360"/>
        <w:contextualSpacing/>
        <w:jc w:val="both"/>
        <w:rPr>
          <w:rFonts w:asciiTheme="minorHAnsi" w:hAnsiTheme="minorHAnsi"/>
          <w:color w:val="000000" w:themeColor="text1"/>
          <w:sz w:val="22"/>
          <w:szCs w:val="22"/>
        </w:rPr>
      </w:pPr>
      <w:r w:rsidRPr="0073185C">
        <w:rPr>
          <w:rFonts w:asciiTheme="minorHAnsi" w:hAnsiTheme="minorHAnsi"/>
          <w:b/>
          <w:color w:val="000000" w:themeColor="text1"/>
          <w:sz w:val="22"/>
          <w:szCs w:val="22"/>
        </w:rPr>
        <w:t xml:space="preserve">UC MS.vp.3 </w:t>
      </w:r>
      <w:r w:rsidRPr="0073185C">
        <w:rPr>
          <w:rFonts w:asciiTheme="minorHAnsi" w:hAnsiTheme="minorHAnsi"/>
          <w:color w:val="000000" w:themeColor="text1"/>
          <w:sz w:val="22"/>
          <w:szCs w:val="22"/>
        </w:rPr>
        <w:t>-</w:t>
      </w:r>
      <w:r w:rsidRPr="0073185C">
        <w:rPr>
          <w:rFonts w:asciiTheme="minorHAnsi" w:hAnsiTheme="minorHAnsi"/>
          <w:b/>
          <w:color w:val="000000" w:themeColor="text1"/>
          <w:sz w:val="22"/>
          <w:szCs w:val="22"/>
        </w:rPr>
        <w:t xml:space="preserve"> </w:t>
      </w:r>
      <w:r w:rsidRPr="0073185C">
        <w:rPr>
          <w:rFonts w:asciiTheme="minorHAnsi" w:hAnsiTheme="minorHAnsi"/>
          <w:color w:val="000000" w:themeColor="text1"/>
          <w:sz w:val="22"/>
          <w:szCs w:val="22"/>
        </w:rPr>
        <w:t>a host can send content to a segment of users</w:t>
      </w:r>
    </w:p>
    <w:p w14:paraId="399C861B" w14:textId="77777777" w:rsidR="006B093A" w:rsidRPr="0073185C" w:rsidRDefault="006B093A" w:rsidP="006B093A">
      <w:pPr>
        <w:numPr>
          <w:ilvl w:val="0"/>
          <w:numId w:val="14"/>
        </w:numPr>
        <w:spacing w:before="0" w:after="0" w:line="276" w:lineRule="auto"/>
        <w:ind w:hanging="360"/>
        <w:contextualSpacing/>
        <w:jc w:val="both"/>
        <w:rPr>
          <w:rFonts w:asciiTheme="minorHAnsi" w:hAnsiTheme="minorHAnsi"/>
          <w:color w:val="000000" w:themeColor="text1"/>
          <w:sz w:val="22"/>
          <w:szCs w:val="22"/>
        </w:rPr>
      </w:pPr>
      <w:r w:rsidRPr="0073185C">
        <w:rPr>
          <w:rFonts w:asciiTheme="minorHAnsi" w:hAnsiTheme="minorHAnsi"/>
          <w:b/>
          <w:color w:val="000000" w:themeColor="text1"/>
          <w:sz w:val="22"/>
          <w:szCs w:val="22"/>
        </w:rPr>
        <w:t xml:space="preserve">UC MS.vp.4 </w:t>
      </w:r>
      <w:r w:rsidRPr="0073185C">
        <w:rPr>
          <w:rFonts w:asciiTheme="minorHAnsi" w:hAnsiTheme="minorHAnsi"/>
          <w:color w:val="000000" w:themeColor="text1"/>
          <w:sz w:val="22"/>
          <w:szCs w:val="22"/>
        </w:rPr>
        <w:t>-</w:t>
      </w:r>
      <w:r w:rsidRPr="0073185C">
        <w:rPr>
          <w:rFonts w:asciiTheme="minorHAnsi" w:hAnsiTheme="minorHAnsi"/>
          <w:b/>
          <w:color w:val="000000" w:themeColor="text1"/>
          <w:sz w:val="22"/>
          <w:szCs w:val="22"/>
        </w:rPr>
        <w:t xml:space="preserve"> </w:t>
      </w:r>
      <w:r w:rsidRPr="0073185C">
        <w:rPr>
          <w:rFonts w:asciiTheme="minorHAnsi" w:hAnsiTheme="minorHAnsi"/>
          <w:color w:val="000000" w:themeColor="text1"/>
          <w:sz w:val="22"/>
          <w:szCs w:val="22"/>
        </w:rPr>
        <w:t>a chat bot can automatically answer a selected set of questions</w:t>
      </w:r>
    </w:p>
    <w:p w14:paraId="44D17BF8" w14:textId="77777777" w:rsidR="006B093A" w:rsidRPr="0073185C" w:rsidRDefault="006B093A" w:rsidP="006B093A">
      <w:pPr>
        <w:numPr>
          <w:ilvl w:val="0"/>
          <w:numId w:val="14"/>
        </w:numPr>
        <w:spacing w:before="0" w:after="0" w:line="276" w:lineRule="auto"/>
        <w:ind w:hanging="360"/>
        <w:contextualSpacing/>
        <w:jc w:val="both"/>
        <w:rPr>
          <w:rFonts w:asciiTheme="minorHAnsi" w:hAnsiTheme="minorHAnsi"/>
          <w:color w:val="000000" w:themeColor="text1"/>
          <w:sz w:val="22"/>
          <w:szCs w:val="22"/>
        </w:rPr>
      </w:pPr>
      <w:r w:rsidRPr="0073185C">
        <w:rPr>
          <w:rFonts w:asciiTheme="minorHAnsi" w:hAnsiTheme="minorHAnsi"/>
          <w:b/>
          <w:color w:val="000000" w:themeColor="text1"/>
          <w:sz w:val="22"/>
          <w:szCs w:val="22"/>
        </w:rPr>
        <w:t xml:space="preserve">UC MS.vp.5 </w:t>
      </w:r>
      <w:r w:rsidRPr="0073185C">
        <w:rPr>
          <w:rFonts w:asciiTheme="minorHAnsi" w:hAnsiTheme="minorHAnsi"/>
          <w:color w:val="000000" w:themeColor="text1"/>
          <w:sz w:val="22"/>
          <w:szCs w:val="22"/>
        </w:rPr>
        <w:t>-</w:t>
      </w:r>
      <w:r w:rsidRPr="0073185C">
        <w:rPr>
          <w:rFonts w:asciiTheme="minorHAnsi" w:hAnsiTheme="minorHAnsi"/>
          <w:b/>
          <w:color w:val="000000" w:themeColor="text1"/>
          <w:sz w:val="22"/>
          <w:szCs w:val="22"/>
        </w:rPr>
        <w:t xml:space="preserve"> </w:t>
      </w:r>
      <w:r w:rsidRPr="0073185C">
        <w:rPr>
          <w:rFonts w:asciiTheme="minorHAnsi" w:hAnsiTheme="minorHAnsi"/>
          <w:color w:val="000000" w:themeColor="text1"/>
          <w:sz w:val="22"/>
          <w:szCs w:val="22"/>
        </w:rPr>
        <w:t>a host is able to manage a feed of stories</w:t>
      </w:r>
    </w:p>
    <w:p w14:paraId="605252C2" w14:textId="77777777" w:rsidR="006B093A" w:rsidRPr="0073185C" w:rsidRDefault="006B093A" w:rsidP="006B093A">
      <w:pPr>
        <w:numPr>
          <w:ilvl w:val="0"/>
          <w:numId w:val="14"/>
        </w:numPr>
        <w:spacing w:before="0" w:after="0" w:line="276" w:lineRule="auto"/>
        <w:ind w:hanging="360"/>
        <w:contextualSpacing/>
        <w:jc w:val="both"/>
        <w:rPr>
          <w:rFonts w:asciiTheme="minorHAnsi" w:hAnsiTheme="minorHAnsi"/>
          <w:color w:val="000000" w:themeColor="text1"/>
          <w:sz w:val="22"/>
          <w:szCs w:val="22"/>
        </w:rPr>
      </w:pPr>
      <w:r w:rsidRPr="0073185C">
        <w:rPr>
          <w:rFonts w:asciiTheme="minorHAnsi" w:hAnsiTheme="minorHAnsi"/>
          <w:b/>
          <w:color w:val="000000" w:themeColor="text1"/>
          <w:sz w:val="22"/>
          <w:szCs w:val="22"/>
        </w:rPr>
        <w:lastRenderedPageBreak/>
        <w:t xml:space="preserve">UC MS.vu.1 </w:t>
      </w:r>
      <w:r w:rsidRPr="0073185C">
        <w:rPr>
          <w:rFonts w:asciiTheme="minorHAnsi" w:hAnsiTheme="minorHAnsi"/>
          <w:color w:val="000000" w:themeColor="text1"/>
          <w:sz w:val="22"/>
          <w:szCs w:val="22"/>
        </w:rPr>
        <w:t>– a user is able to select a soccer team</w:t>
      </w:r>
    </w:p>
    <w:p w14:paraId="513DCDC4" w14:textId="77777777" w:rsidR="006B093A" w:rsidRPr="0073185C" w:rsidRDefault="006B093A" w:rsidP="006B093A">
      <w:pPr>
        <w:numPr>
          <w:ilvl w:val="0"/>
          <w:numId w:val="14"/>
        </w:numPr>
        <w:spacing w:before="0" w:after="0" w:line="276" w:lineRule="auto"/>
        <w:ind w:hanging="360"/>
        <w:contextualSpacing/>
        <w:jc w:val="both"/>
        <w:rPr>
          <w:rFonts w:asciiTheme="minorHAnsi" w:hAnsiTheme="minorHAnsi"/>
          <w:color w:val="000000" w:themeColor="text1"/>
          <w:sz w:val="22"/>
          <w:szCs w:val="22"/>
        </w:rPr>
      </w:pPr>
      <w:r w:rsidRPr="0073185C">
        <w:rPr>
          <w:rFonts w:asciiTheme="minorHAnsi" w:hAnsiTheme="minorHAnsi"/>
          <w:b/>
          <w:color w:val="000000" w:themeColor="text1"/>
          <w:sz w:val="22"/>
          <w:szCs w:val="22"/>
        </w:rPr>
        <w:t xml:space="preserve">UC MS.vu.2 </w:t>
      </w:r>
      <w:r w:rsidRPr="0073185C">
        <w:rPr>
          <w:rFonts w:asciiTheme="minorHAnsi" w:hAnsiTheme="minorHAnsi"/>
          <w:color w:val="000000" w:themeColor="text1"/>
          <w:sz w:val="22"/>
          <w:szCs w:val="22"/>
        </w:rPr>
        <w:t>– a user can send in text, photos and videos</w:t>
      </w:r>
    </w:p>
    <w:p w14:paraId="4B0BCA9E" w14:textId="751F17FF" w:rsidR="006B093A" w:rsidRPr="0073185C" w:rsidRDefault="006B093A" w:rsidP="006B093A">
      <w:pPr>
        <w:rPr>
          <w:rFonts w:asciiTheme="minorHAnsi" w:hAnsiTheme="minorHAnsi"/>
          <w:color w:val="000000" w:themeColor="text1"/>
          <w:sz w:val="22"/>
          <w:szCs w:val="22"/>
        </w:rPr>
      </w:pPr>
      <w:r>
        <w:rPr>
          <w:rFonts w:asciiTheme="minorHAnsi" w:hAnsiTheme="minorHAnsi"/>
          <w:i/>
          <w:color w:val="000000" w:themeColor="text1"/>
          <w:sz w:val="22"/>
          <w:szCs w:val="22"/>
          <w:u w:val="single"/>
        </w:rPr>
        <w:t>A</w:t>
      </w:r>
      <w:r w:rsidRPr="0073185C">
        <w:rPr>
          <w:rFonts w:asciiTheme="minorHAnsi" w:hAnsiTheme="minorHAnsi"/>
          <w:i/>
          <w:color w:val="000000" w:themeColor="text1"/>
          <w:sz w:val="22"/>
          <w:szCs w:val="22"/>
          <w:u w:val="single"/>
        </w:rPr>
        <w:t>fter the event</w:t>
      </w:r>
    </w:p>
    <w:p w14:paraId="1E68F740" w14:textId="77777777" w:rsidR="006B093A" w:rsidRPr="0073185C" w:rsidRDefault="006B093A" w:rsidP="006B093A">
      <w:pPr>
        <w:pStyle w:val="ITEABodyText"/>
        <w:numPr>
          <w:ilvl w:val="0"/>
          <w:numId w:val="18"/>
        </w:numPr>
      </w:pPr>
      <w:r w:rsidRPr="0073185C">
        <w:rPr>
          <w:b/>
          <w:szCs w:val="22"/>
        </w:rPr>
        <w:t xml:space="preserve">UC </w:t>
      </w:r>
      <w:r w:rsidRPr="0073185C">
        <w:rPr>
          <w:b/>
          <w:bCs/>
          <w:szCs w:val="22"/>
        </w:rPr>
        <w:t>MS.vu.3</w:t>
      </w:r>
      <w:r w:rsidRPr="0073185C">
        <w:rPr>
          <w:szCs w:val="22"/>
        </w:rPr>
        <w:t xml:space="preserve"> – the system can send the branded video clip to the corresponding user</w:t>
      </w:r>
    </w:p>
    <w:p w14:paraId="3BE222A6" w14:textId="77777777" w:rsidR="006B093A" w:rsidRPr="0073185C" w:rsidRDefault="006B093A" w:rsidP="006B093A">
      <w:pPr>
        <w:pStyle w:val="ITEABodyText"/>
        <w:numPr>
          <w:ilvl w:val="0"/>
          <w:numId w:val="18"/>
        </w:numPr>
      </w:pPr>
      <w:r w:rsidRPr="0073185C">
        <w:rPr>
          <w:b/>
          <w:szCs w:val="22"/>
        </w:rPr>
        <w:t xml:space="preserve">UC </w:t>
      </w:r>
      <w:r w:rsidRPr="0073185C">
        <w:rPr>
          <w:b/>
          <w:bCs/>
          <w:szCs w:val="22"/>
        </w:rPr>
        <w:t>MS.vu.4</w:t>
      </w:r>
      <w:r w:rsidRPr="0073185C">
        <w:rPr>
          <w:szCs w:val="22"/>
        </w:rPr>
        <w:t xml:space="preserve"> – a user can share the interview video on social media platforms</w:t>
      </w:r>
    </w:p>
    <w:p w14:paraId="667707B5" w14:textId="77777777" w:rsidR="006B093A" w:rsidRPr="0073185C" w:rsidRDefault="006B093A" w:rsidP="006B093A">
      <w:pPr>
        <w:pStyle w:val="ListParagraph"/>
        <w:numPr>
          <w:ilvl w:val="0"/>
          <w:numId w:val="18"/>
        </w:numPr>
        <w:spacing w:after="200" w:line="276" w:lineRule="auto"/>
        <w:jc w:val="both"/>
        <w:rPr>
          <w:rFonts w:asciiTheme="minorHAnsi" w:hAnsiTheme="minorHAnsi" w:cstheme="minorHAnsi"/>
          <w:b/>
          <w:color w:val="000000" w:themeColor="text1"/>
          <w:sz w:val="22"/>
          <w:szCs w:val="22"/>
        </w:rPr>
      </w:pPr>
      <w:r w:rsidRPr="0073185C">
        <w:rPr>
          <w:rFonts w:asciiTheme="minorHAnsi" w:hAnsiTheme="minorHAnsi" w:cstheme="minorHAnsi"/>
          <w:b/>
          <w:color w:val="000000" w:themeColor="text1"/>
          <w:sz w:val="22"/>
          <w:szCs w:val="22"/>
        </w:rPr>
        <w:t xml:space="preserve">UC MS.vu.5 – </w:t>
      </w:r>
      <w:r w:rsidRPr="0073185C">
        <w:rPr>
          <w:rFonts w:asciiTheme="minorHAnsi" w:hAnsiTheme="minorHAnsi" w:cstheme="minorHAnsi"/>
          <w:color w:val="000000" w:themeColor="text1"/>
          <w:sz w:val="22"/>
          <w:szCs w:val="22"/>
        </w:rPr>
        <w:t>when in the stadium, users can use their mobile devices to see highlight and replay videos.</w:t>
      </w:r>
    </w:p>
    <w:p w14:paraId="7F6F9692" w14:textId="77777777" w:rsidR="006B093A" w:rsidRPr="0073185C" w:rsidRDefault="006B093A" w:rsidP="006B093A">
      <w:pPr>
        <w:pStyle w:val="ListParagraph"/>
        <w:numPr>
          <w:ilvl w:val="0"/>
          <w:numId w:val="18"/>
        </w:numPr>
        <w:spacing w:after="200" w:line="276" w:lineRule="auto"/>
        <w:jc w:val="both"/>
        <w:rPr>
          <w:rFonts w:asciiTheme="minorHAnsi" w:hAnsiTheme="minorHAnsi" w:cstheme="minorHAnsi"/>
          <w:b/>
          <w:color w:val="000000" w:themeColor="text1"/>
          <w:sz w:val="22"/>
          <w:szCs w:val="22"/>
        </w:rPr>
      </w:pPr>
      <w:r w:rsidRPr="0073185C">
        <w:rPr>
          <w:rFonts w:asciiTheme="minorHAnsi" w:hAnsiTheme="minorHAnsi" w:cstheme="minorHAnsi"/>
          <w:b/>
          <w:color w:val="000000" w:themeColor="text1"/>
          <w:sz w:val="22"/>
          <w:szCs w:val="22"/>
        </w:rPr>
        <w:t xml:space="preserve">UC MS.vu.6 – </w:t>
      </w:r>
      <w:r w:rsidRPr="0073185C">
        <w:rPr>
          <w:rFonts w:asciiTheme="minorHAnsi" w:hAnsiTheme="minorHAnsi" w:cstheme="minorHAnsi"/>
          <w:color w:val="000000" w:themeColor="text1"/>
          <w:sz w:val="22"/>
          <w:szCs w:val="22"/>
        </w:rPr>
        <w:t>users can use their tablet to see game statistics and real-time player data.</w:t>
      </w:r>
    </w:p>
    <w:p w14:paraId="76F06DD9" w14:textId="77777777" w:rsidR="006B093A" w:rsidRPr="0073185C" w:rsidRDefault="006B093A" w:rsidP="006B093A">
      <w:pPr>
        <w:pStyle w:val="ListParagraph"/>
        <w:numPr>
          <w:ilvl w:val="0"/>
          <w:numId w:val="18"/>
        </w:numPr>
        <w:spacing w:after="200" w:line="276" w:lineRule="auto"/>
        <w:jc w:val="both"/>
        <w:rPr>
          <w:rFonts w:asciiTheme="minorHAnsi" w:hAnsiTheme="minorHAnsi" w:cstheme="minorHAnsi"/>
          <w:b/>
          <w:color w:val="000000" w:themeColor="text1"/>
          <w:sz w:val="22"/>
          <w:szCs w:val="22"/>
        </w:rPr>
      </w:pPr>
      <w:r w:rsidRPr="0073185C">
        <w:rPr>
          <w:rFonts w:asciiTheme="minorHAnsi" w:hAnsiTheme="minorHAnsi" w:cstheme="minorHAnsi"/>
          <w:b/>
          <w:color w:val="000000" w:themeColor="text1"/>
          <w:sz w:val="22"/>
          <w:szCs w:val="22"/>
        </w:rPr>
        <w:t xml:space="preserve">UC MS.vu.7 – </w:t>
      </w:r>
      <w:r w:rsidRPr="0073185C">
        <w:rPr>
          <w:rFonts w:asciiTheme="minorHAnsi" w:hAnsiTheme="minorHAnsi" w:cstheme="minorHAnsi"/>
          <w:color w:val="000000" w:themeColor="text1"/>
          <w:sz w:val="22"/>
          <w:szCs w:val="22"/>
        </w:rPr>
        <w:t>users can use their tablet to interact with the video.</w:t>
      </w:r>
    </w:p>
    <w:p w14:paraId="21F8BBB6" w14:textId="565421DF" w:rsidR="00C917C7" w:rsidRDefault="00C917C7" w:rsidP="00ED4E72">
      <w:pPr>
        <w:pStyle w:val="ITEAHeading2"/>
      </w:pPr>
      <w:bookmarkStart w:id="55" w:name="_Toc474064417"/>
      <w:bookmarkStart w:id="56" w:name="_Toc474064418"/>
      <w:bookmarkStart w:id="57" w:name="_Toc474064419"/>
      <w:bookmarkStart w:id="58" w:name="_Toc474064420"/>
      <w:bookmarkStart w:id="59" w:name="_Toc474064421"/>
      <w:bookmarkStart w:id="60" w:name="_Toc474064427"/>
      <w:bookmarkStart w:id="61" w:name="_Toc527389968"/>
      <w:bookmarkEnd w:id="55"/>
      <w:bookmarkEnd w:id="56"/>
      <w:bookmarkEnd w:id="57"/>
      <w:bookmarkEnd w:id="58"/>
      <w:bookmarkEnd w:id="59"/>
      <w:bookmarkEnd w:id="60"/>
      <w:r>
        <w:t xml:space="preserve">Requirements for fans at </w:t>
      </w:r>
      <w:r w:rsidR="00ED4E72" w:rsidRPr="00ED4E72">
        <w:t>remote location</w:t>
      </w:r>
      <w:bookmarkEnd w:id="61"/>
    </w:p>
    <w:tbl>
      <w:tblPr>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D18E4" w:rsidRPr="004D18E4" w14:paraId="2C530455" w14:textId="77777777" w:rsidTr="004267A2">
        <w:tc>
          <w:tcPr>
            <w:tcW w:w="9029" w:type="dxa"/>
            <w:tcMar>
              <w:top w:w="100" w:type="dxa"/>
              <w:left w:w="100" w:type="dxa"/>
              <w:bottom w:w="100" w:type="dxa"/>
              <w:right w:w="100" w:type="dxa"/>
            </w:tcMar>
          </w:tcPr>
          <w:p w14:paraId="0AE6B0BA" w14:textId="77777777" w:rsidR="00ED4E72" w:rsidRPr="0073185C" w:rsidRDefault="00ED4E72" w:rsidP="00ED4E72">
            <w:pPr>
              <w:rPr>
                <w:rFonts w:asciiTheme="minorHAnsi" w:hAnsiTheme="minorHAnsi"/>
                <w:color w:val="000000" w:themeColor="text1"/>
                <w:sz w:val="22"/>
                <w:szCs w:val="22"/>
              </w:rPr>
            </w:pPr>
            <w:r w:rsidRPr="0073185C">
              <w:rPr>
                <w:rFonts w:asciiTheme="minorHAnsi" w:hAnsiTheme="minorHAnsi"/>
                <w:color w:val="000000" w:themeColor="text1"/>
                <w:sz w:val="22"/>
                <w:szCs w:val="22"/>
              </w:rPr>
              <w:t>UC RE.w.x: Remote use case requirement for wide vision exprience- number x</w:t>
            </w:r>
          </w:p>
          <w:p w14:paraId="4F169567" w14:textId="77777777" w:rsidR="00ED4E72" w:rsidRPr="0073185C" w:rsidRDefault="00ED4E72" w:rsidP="00ED4E72">
            <w:pPr>
              <w:rPr>
                <w:rFonts w:asciiTheme="minorHAnsi" w:hAnsiTheme="minorHAnsi"/>
                <w:color w:val="000000" w:themeColor="text1"/>
                <w:sz w:val="22"/>
                <w:szCs w:val="22"/>
              </w:rPr>
            </w:pPr>
            <w:r w:rsidRPr="0073185C">
              <w:rPr>
                <w:rFonts w:asciiTheme="minorHAnsi" w:hAnsiTheme="minorHAnsi"/>
                <w:color w:val="000000" w:themeColor="text1"/>
                <w:sz w:val="22"/>
                <w:szCs w:val="22"/>
              </w:rPr>
              <w:t xml:space="preserve">UC RE.ou.x: Remote use case requirement for generic users - number x </w:t>
            </w:r>
          </w:p>
          <w:p w14:paraId="306E7559" w14:textId="77777777" w:rsidR="00ED4E72" w:rsidRPr="0073185C" w:rsidRDefault="00ED4E72" w:rsidP="00ED4E72">
            <w:pPr>
              <w:rPr>
                <w:rFonts w:asciiTheme="minorHAnsi" w:hAnsiTheme="minorHAnsi"/>
                <w:color w:val="000000" w:themeColor="text1"/>
                <w:sz w:val="22"/>
                <w:szCs w:val="22"/>
              </w:rPr>
            </w:pPr>
            <w:r w:rsidRPr="0073185C">
              <w:rPr>
                <w:rFonts w:asciiTheme="minorHAnsi" w:hAnsiTheme="minorHAnsi"/>
                <w:color w:val="000000" w:themeColor="text1"/>
                <w:sz w:val="22"/>
                <w:szCs w:val="22"/>
              </w:rPr>
              <w:t xml:space="preserve">UC RE.op.x: Remote use case requirement for professional users - number x </w:t>
            </w:r>
          </w:p>
          <w:p w14:paraId="125D9CBF" w14:textId="1898A483" w:rsidR="004D18E4" w:rsidRPr="004D18E4" w:rsidRDefault="00ED4E72" w:rsidP="00ED4E72">
            <w:pPr>
              <w:rPr>
                <w:rFonts w:asciiTheme="minorHAnsi" w:hAnsiTheme="minorHAnsi"/>
                <w:sz w:val="22"/>
                <w:szCs w:val="22"/>
              </w:rPr>
            </w:pPr>
            <w:r w:rsidRPr="0073185C">
              <w:rPr>
                <w:rFonts w:asciiTheme="minorHAnsi" w:hAnsiTheme="minorHAnsi"/>
                <w:color w:val="000000" w:themeColor="text1"/>
                <w:sz w:val="22"/>
                <w:szCs w:val="22"/>
              </w:rPr>
              <w:t>UC RE.xp.x: 3D reconstruction use case requirement - number x</w:t>
            </w:r>
          </w:p>
        </w:tc>
      </w:tr>
    </w:tbl>
    <w:p w14:paraId="7826118B" w14:textId="77777777" w:rsidR="00ED4E72" w:rsidRPr="0073185C" w:rsidRDefault="00ED4E72" w:rsidP="00ED4E72">
      <w:pPr>
        <w:jc w:val="both"/>
        <w:rPr>
          <w:rFonts w:asciiTheme="minorHAnsi" w:hAnsiTheme="minorHAnsi"/>
          <w:i/>
          <w:iCs/>
          <w:color w:val="000000" w:themeColor="text1"/>
          <w:sz w:val="22"/>
          <w:szCs w:val="22"/>
          <w:u w:val="single"/>
        </w:rPr>
      </w:pPr>
      <w:r w:rsidRPr="0073185C">
        <w:rPr>
          <w:rFonts w:asciiTheme="minorHAnsi" w:hAnsiTheme="minorHAnsi"/>
          <w:i/>
          <w:iCs/>
          <w:color w:val="000000" w:themeColor="text1"/>
          <w:sz w:val="22"/>
          <w:szCs w:val="22"/>
          <w:u w:val="single"/>
        </w:rPr>
        <w:t>At the remote location</w:t>
      </w:r>
    </w:p>
    <w:p w14:paraId="677BE91F" w14:textId="77777777" w:rsidR="00ED4E72" w:rsidRPr="0073185C" w:rsidRDefault="00ED4E72" w:rsidP="00ED4E72">
      <w:pPr>
        <w:pStyle w:val="ListParagraph"/>
        <w:numPr>
          <w:ilvl w:val="0"/>
          <w:numId w:val="18"/>
        </w:numPr>
        <w:spacing w:after="200" w:line="276" w:lineRule="auto"/>
        <w:jc w:val="both"/>
        <w:rPr>
          <w:color w:val="000000" w:themeColor="text1"/>
          <w:sz w:val="22"/>
          <w:szCs w:val="22"/>
        </w:rPr>
      </w:pPr>
      <w:r w:rsidRPr="0073185C">
        <w:rPr>
          <w:rFonts w:asciiTheme="minorHAnsi" w:hAnsiTheme="minorHAnsi"/>
          <w:b/>
          <w:bCs/>
          <w:color w:val="000000" w:themeColor="text1"/>
          <w:sz w:val="22"/>
          <w:szCs w:val="22"/>
        </w:rPr>
        <w:t>UC RE.w.1</w:t>
      </w:r>
      <w:r w:rsidRPr="0073185C">
        <w:rPr>
          <w:rFonts w:asciiTheme="minorHAnsi" w:hAnsiTheme="minorHAnsi" w:cstheme="minorBidi"/>
          <w:b/>
          <w:bCs/>
          <w:color w:val="000000" w:themeColor="text1"/>
          <w:sz w:val="22"/>
          <w:szCs w:val="22"/>
        </w:rPr>
        <w:t xml:space="preserve"> – </w:t>
      </w:r>
      <w:r w:rsidRPr="0073185C">
        <w:rPr>
          <w:rFonts w:asciiTheme="minorHAnsi" w:hAnsiTheme="minorHAnsi" w:cstheme="minorBidi"/>
          <w:color w:val="000000" w:themeColor="text1"/>
          <w:sz w:val="22"/>
          <w:szCs w:val="22"/>
        </w:rPr>
        <w:t>when at the remote location, users can watch the game via a set of multiple screens at wide field of views.</w:t>
      </w:r>
    </w:p>
    <w:p w14:paraId="17AB2C32" w14:textId="77777777" w:rsidR="00ED4E72" w:rsidRPr="0073185C" w:rsidRDefault="00ED4E72" w:rsidP="00ED4E72">
      <w:pPr>
        <w:pStyle w:val="ListParagraph"/>
        <w:numPr>
          <w:ilvl w:val="0"/>
          <w:numId w:val="18"/>
        </w:numPr>
        <w:spacing w:after="200" w:line="276" w:lineRule="auto"/>
        <w:jc w:val="both"/>
        <w:rPr>
          <w:rFonts w:asciiTheme="minorHAnsi" w:hAnsiTheme="minorHAnsi"/>
          <w:i/>
          <w:color w:val="000000" w:themeColor="text1"/>
          <w:sz w:val="22"/>
          <w:szCs w:val="22"/>
          <w:u w:val="single"/>
        </w:rPr>
      </w:pPr>
      <w:r w:rsidRPr="0073185C">
        <w:rPr>
          <w:rFonts w:asciiTheme="minorHAnsi" w:hAnsiTheme="minorHAnsi"/>
          <w:b/>
          <w:bCs/>
          <w:color w:val="000000" w:themeColor="text1"/>
          <w:sz w:val="22"/>
          <w:szCs w:val="22"/>
        </w:rPr>
        <w:t>UC RE.w.2</w:t>
      </w:r>
      <w:r w:rsidRPr="0073185C">
        <w:rPr>
          <w:rFonts w:asciiTheme="minorHAnsi" w:hAnsiTheme="minorHAnsi" w:cstheme="minorBidi"/>
          <w:b/>
          <w:bCs/>
          <w:color w:val="000000" w:themeColor="text1"/>
          <w:sz w:val="22"/>
          <w:szCs w:val="22"/>
        </w:rPr>
        <w:t xml:space="preserve"> – </w:t>
      </w:r>
      <w:r w:rsidRPr="0073185C">
        <w:rPr>
          <w:rFonts w:asciiTheme="minorHAnsi" w:hAnsiTheme="minorHAnsi" w:cstheme="minorBidi"/>
          <w:color w:val="000000" w:themeColor="text1"/>
          <w:sz w:val="22"/>
          <w:szCs w:val="22"/>
        </w:rPr>
        <w:t>when at the remote location, users can watch the game via a HMD at wide field of views.</w:t>
      </w:r>
    </w:p>
    <w:p w14:paraId="1CCB3D27" w14:textId="77777777" w:rsidR="00ED4E72" w:rsidRPr="00ED4E72" w:rsidRDefault="00ED4E72" w:rsidP="00ED4E72">
      <w:pPr>
        <w:rPr>
          <w:rFonts w:asciiTheme="minorHAnsi" w:hAnsiTheme="minorHAnsi"/>
          <w:i/>
          <w:iCs/>
          <w:color w:val="000000" w:themeColor="text1"/>
          <w:sz w:val="22"/>
          <w:szCs w:val="22"/>
          <w:u w:val="single"/>
        </w:rPr>
      </w:pPr>
      <w:r w:rsidRPr="00ED4E72">
        <w:rPr>
          <w:rFonts w:asciiTheme="minorHAnsi" w:hAnsiTheme="minorHAnsi"/>
          <w:i/>
          <w:iCs/>
          <w:color w:val="000000" w:themeColor="text1"/>
          <w:sz w:val="22"/>
          <w:szCs w:val="22"/>
          <w:u w:val="single"/>
        </w:rPr>
        <w:t>Pre-event:</w:t>
      </w:r>
    </w:p>
    <w:p w14:paraId="3BF5C37B" w14:textId="77777777" w:rsidR="00ED4E72" w:rsidRPr="00ED4E72" w:rsidRDefault="00ED4E72" w:rsidP="00ED4E72">
      <w:pPr>
        <w:numPr>
          <w:ilvl w:val="0"/>
          <w:numId w:val="26"/>
        </w:numPr>
        <w:pBdr>
          <w:top w:val="nil"/>
          <w:left w:val="nil"/>
          <w:bottom w:val="nil"/>
          <w:right w:val="nil"/>
          <w:between w:val="nil"/>
        </w:pBdr>
        <w:spacing w:before="0" w:after="0"/>
        <w:contextualSpacing/>
        <w:rPr>
          <w:b/>
          <w:color w:val="000000" w:themeColor="text1"/>
          <w:sz w:val="22"/>
          <w:szCs w:val="22"/>
        </w:rPr>
      </w:pPr>
      <w:r w:rsidRPr="00ED4E72">
        <w:rPr>
          <w:rFonts w:ascii="Calibri" w:eastAsia="Calibri" w:hAnsi="Calibri" w:cs="Calibri"/>
          <w:b/>
          <w:color w:val="000000" w:themeColor="text1"/>
          <w:sz w:val="22"/>
          <w:szCs w:val="22"/>
        </w:rPr>
        <w:t>UC RE.ou.1 -</w:t>
      </w:r>
      <w:r w:rsidRPr="00ED4E72">
        <w:rPr>
          <w:rFonts w:ascii="Calibri" w:eastAsia="Calibri" w:hAnsi="Calibri" w:cs="Calibri"/>
          <w:color w:val="000000" w:themeColor="text1"/>
          <w:sz w:val="22"/>
          <w:szCs w:val="22"/>
        </w:rPr>
        <w:t xml:space="preserve"> A fan can start a debate on Online Debate site</w:t>
      </w:r>
    </w:p>
    <w:p w14:paraId="5E591601"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RE.ou.2 -</w:t>
      </w:r>
      <w:r w:rsidRPr="00ED4E72">
        <w:rPr>
          <w:rFonts w:ascii="Calibri" w:eastAsia="Calibri" w:hAnsi="Calibri" w:cs="Calibri"/>
          <w:color w:val="000000" w:themeColor="text1"/>
          <w:sz w:val="22"/>
          <w:szCs w:val="22"/>
        </w:rPr>
        <w:t xml:space="preserve"> Open the application on his Android tablet</w:t>
      </w:r>
    </w:p>
    <w:p w14:paraId="1AAE19C7"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RE.ou.3-</w:t>
      </w:r>
      <w:r w:rsidRPr="00ED4E72">
        <w:rPr>
          <w:rFonts w:ascii="Calibri" w:eastAsia="Calibri" w:hAnsi="Calibri" w:cs="Calibri"/>
          <w:color w:val="000000" w:themeColor="text1"/>
          <w:sz w:val="22"/>
          <w:szCs w:val="22"/>
        </w:rPr>
        <w:t xml:space="preserve"> Clicks to start a new debate</w:t>
      </w:r>
    </w:p>
    <w:p w14:paraId="241FB2F9"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RE.ou.4-</w:t>
      </w:r>
      <w:r w:rsidRPr="00ED4E72">
        <w:rPr>
          <w:rFonts w:ascii="Calibri" w:eastAsia="Calibri" w:hAnsi="Calibri" w:cs="Calibri"/>
          <w:color w:val="000000" w:themeColor="text1"/>
          <w:sz w:val="22"/>
          <w:szCs w:val="22"/>
        </w:rPr>
        <w:t xml:space="preserve"> Set the category and the topic</w:t>
      </w:r>
    </w:p>
    <w:p w14:paraId="6F21BF77"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RE.ou.5 -</w:t>
      </w:r>
      <w:r w:rsidRPr="00ED4E72">
        <w:rPr>
          <w:rFonts w:ascii="Calibri" w:eastAsia="Calibri" w:hAnsi="Calibri" w:cs="Calibri"/>
          <w:color w:val="000000" w:themeColor="text1"/>
          <w:sz w:val="22"/>
          <w:szCs w:val="22"/>
        </w:rPr>
        <w:t xml:space="preserve"> Put screenshot of the position as the debate background</w:t>
      </w:r>
    </w:p>
    <w:p w14:paraId="7CBB1D3B" w14:textId="77777777" w:rsidR="00ED4E72" w:rsidRPr="00ED4E72" w:rsidRDefault="00ED4E72" w:rsidP="00ED4E72">
      <w:pPr>
        <w:numPr>
          <w:ilvl w:val="0"/>
          <w:numId w:val="26"/>
        </w:numPr>
        <w:pBdr>
          <w:top w:val="nil"/>
          <w:left w:val="nil"/>
          <w:bottom w:val="nil"/>
          <w:right w:val="nil"/>
          <w:between w:val="nil"/>
        </w:pBdr>
        <w:spacing w:before="0" w:after="0"/>
        <w:contextualSpacing/>
        <w:rPr>
          <w:b/>
          <w:color w:val="000000" w:themeColor="text1"/>
          <w:sz w:val="22"/>
          <w:szCs w:val="22"/>
        </w:rPr>
      </w:pPr>
      <w:r w:rsidRPr="00ED4E72">
        <w:rPr>
          <w:rFonts w:ascii="Calibri" w:eastAsia="Calibri" w:hAnsi="Calibri" w:cs="Calibri"/>
          <w:b/>
          <w:color w:val="000000" w:themeColor="text1"/>
          <w:sz w:val="22"/>
          <w:szCs w:val="22"/>
        </w:rPr>
        <w:t>UC RE.op.1-</w:t>
      </w:r>
      <w:r w:rsidRPr="00ED4E72">
        <w:rPr>
          <w:rFonts w:ascii="Calibri" w:eastAsia="Calibri" w:hAnsi="Calibri" w:cs="Calibri"/>
          <w:color w:val="000000" w:themeColor="text1"/>
          <w:sz w:val="22"/>
          <w:szCs w:val="22"/>
        </w:rPr>
        <w:t xml:space="preserve"> An invitation is sent to moderators</w:t>
      </w:r>
    </w:p>
    <w:p w14:paraId="315D5AF1"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RE.op.2-</w:t>
      </w:r>
      <w:r w:rsidRPr="00ED4E72">
        <w:rPr>
          <w:rFonts w:ascii="Calibri" w:eastAsia="Calibri" w:hAnsi="Calibri" w:cs="Calibri"/>
          <w:color w:val="000000" w:themeColor="text1"/>
          <w:sz w:val="22"/>
          <w:szCs w:val="22"/>
        </w:rPr>
        <w:t xml:space="preserve"> After one of available moderators accepted invitation, debate is indicated as in “waiting for the participants” state</w:t>
      </w:r>
    </w:p>
    <w:p w14:paraId="6576A8CA"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RE.ou.6-</w:t>
      </w:r>
      <w:r w:rsidRPr="00ED4E72">
        <w:rPr>
          <w:rFonts w:ascii="Calibri" w:eastAsia="Calibri" w:hAnsi="Calibri" w:cs="Calibri"/>
          <w:color w:val="000000" w:themeColor="text1"/>
          <w:sz w:val="22"/>
          <w:szCs w:val="22"/>
        </w:rPr>
        <w:t xml:space="preserve"> Other participants can join to the debate on their mobile phones or tablets by selecting the debate</w:t>
      </w:r>
    </w:p>
    <w:p w14:paraId="1436340A"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RE.ou.7 -</w:t>
      </w:r>
      <w:r w:rsidRPr="00ED4E72">
        <w:rPr>
          <w:rFonts w:ascii="Calibri" w:eastAsia="Calibri" w:hAnsi="Calibri" w:cs="Calibri"/>
          <w:color w:val="000000" w:themeColor="text1"/>
          <w:sz w:val="22"/>
          <w:szCs w:val="22"/>
        </w:rPr>
        <w:t xml:space="preserve"> Start waiting for the beginning of the debate.</w:t>
      </w:r>
    </w:p>
    <w:p w14:paraId="7E771143"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RE.op.3 -</w:t>
      </w:r>
      <w:r w:rsidRPr="00ED4E72">
        <w:rPr>
          <w:rFonts w:ascii="Calibri" w:eastAsia="Calibri" w:hAnsi="Calibri" w:cs="Calibri"/>
          <w:color w:val="000000" w:themeColor="text1"/>
          <w:sz w:val="22"/>
          <w:szCs w:val="22"/>
        </w:rPr>
        <w:t xml:space="preserve"> After three participants are joined to debate, Moderator announces debate will start in 30 seconds</w:t>
      </w:r>
    </w:p>
    <w:p w14:paraId="38DE28EF" w14:textId="77777777" w:rsidR="00ED4E72" w:rsidRPr="00ED4E72" w:rsidRDefault="00ED4E72" w:rsidP="00ED4E72">
      <w:pPr>
        <w:rPr>
          <w:rFonts w:ascii="Calibri" w:eastAsia="Calibri" w:hAnsi="Calibri" w:cs="Calibri"/>
          <w:i/>
          <w:color w:val="000000" w:themeColor="text1"/>
          <w:sz w:val="22"/>
          <w:szCs w:val="22"/>
          <w:u w:val="single"/>
        </w:rPr>
      </w:pPr>
      <w:r w:rsidRPr="00ED4E72">
        <w:rPr>
          <w:rFonts w:ascii="Calibri" w:eastAsia="Calibri" w:hAnsi="Calibri" w:cs="Calibri"/>
          <w:i/>
          <w:color w:val="000000" w:themeColor="text1"/>
          <w:sz w:val="22"/>
          <w:szCs w:val="22"/>
          <w:u w:val="single"/>
        </w:rPr>
        <w:lastRenderedPageBreak/>
        <w:t>During event</w:t>
      </w:r>
    </w:p>
    <w:p w14:paraId="3DD51A63"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RE.op.4 -</w:t>
      </w:r>
      <w:r w:rsidRPr="00ED4E72">
        <w:rPr>
          <w:rFonts w:ascii="Calibri" w:eastAsia="Calibri" w:hAnsi="Calibri" w:cs="Calibri"/>
          <w:color w:val="000000" w:themeColor="text1"/>
          <w:sz w:val="22"/>
          <w:szCs w:val="22"/>
        </w:rPr>
        <w:t xml:space="preserve"> Offending any party in the debate is penalized and the participant who offends is dismissed by moderator</w:t>
      </w:r>
    </w:p>
    <w:p w14:paraId="33621F55"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RE.ou.8 -</w:t>
      </w:r>
      <w:r w:rsidRPr="00ED4E72">
        <w:rPr>
          <w:rFonts w:ascii="Calibri" w:eastAsia="Calibri" w:hAnsi="Calibri" w:cs="Calibri"/>
          <w:color w:val="000000" w:themeColor="text1"/>
          <w:sz w:val="22"/>
          <w:szCs w:val="22"/>
        </w:rPr>
        <w:t xml:space="preserve"> Each participant can watch others on the same screen simultaneously</w:t>
      </w:r>
    </w:p>
    <w:p w14:paraId="5658D1C6"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RE.ou.9 -</w:t>
      </w:r>
      <w:r w:rsidRPr="00ED4E72">
        <w:rPr>
          <w:rFonts w:ascii="Calibri" w:eastAsia="Calibri" w:hAnsi="Calibri" w:cs="Calibri"/>
          <w:color w:val="000000" w:themeColor="text1"/>
          <w:sz w:val="22"/>
          <w:szCs w:val="22"/>
        </w:rPr>
        <w:t xml:space="preserve"> Participants can send text messages on the IM tab of application</w:t>
      </w:r>
    </w:p>
    <w:p w14:paraId="2874873A"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RE.ou.10 -</w:t>
      </w:r>
      <w:r w:rsidRPr="00ED4E72">
        <w:rPr>
          <w:rFonts w:ascii="Calibri" w:eastAsia="Calibri" w:hAnsi="Calibri" w:cs="Calibri"/>
          <w:color w:val="000000" w:themeColor="text1"/>
          <w:sz w:val="22"/>
          <w:szCs w:val="22"/>
        </w:rPr>
        <w:t xml:space="preserve"> Audience can take a look Online Debate Site on a web browser </w:t>
      </w:r>
    </w:p>
    <w:p w14:paraId="19747DEF"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RE.ou.11 -</w:t>
      </w:r>
      <w:r w:rsidRPr="00ED4E72">
        <w:rPr>
          <w:rFonts w:ascii="Calibri" w:eastAsia="Calibri" w:hAnsi="Calibri" w:cs="Calibri"/>
          <w:color w:val="000000" w:themeColor="text1"/>
          <w:sz w:val="22"/>
          <w:szCs w:val="22"/>
        </w:rPr>
        <w:t xml:space="preserve"> Audience can search if there is any active debate about any game</w:t>
      </w:r>
    </w:p>
    <w:p w14:paraId="251006B4"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RE.ou.12 -</w:t>
      </w:r>
      <w:r w:rsidRPr="00ED4E72">
        <w:rPr>
          <w:rFonts w:ascii="Calibri" w:eastAsia="Calibri" w:hAnsi="Calibri" w:cs="Calibri"/>
          <w:color w:val="000000" w:themeColor="text1"/>
          <w:sz w:val="22"/>
          <w:szCs w:val="22"/>
        </w:rPr>
        <w:t xml:space="preserve"> Audience can start to watch debate online by clicking debate topic link</w:t>
      </w:r>
    </w:p>
    <w:p w14:paraId="72DDE8CD" w14:textId="77777777" w:rsidR="00ED4E72" w:rsidRPr="00ED4E72" w:rsidRDefault="00ED4E72" w:rsidP="00ED4E72">
      <w:pPr>
        <w:numPr>
          <w:ilvl w:val="0"/>
          <w:numId w:val="26"/>
        </w:numPr>
        <w:pBdr>
          <w:top w:val="nil"/>
          <w:left w:val="nil"/>
          <w:bottom w:val="nil"/>
          <w:right w:val="nil"/>
          <w:between w:val="nil"/>
        </w:pBdr>
        <w:spacing w:before="0" w:after="0"/>
        <w:contextualSpacing/>
        <w:rPr>
          <w:i/>
          <w:color w:val="000000" w:themeColor="text1"/>
          <w:sz w:val="22"/>
          <w:szCs w:val="22"/>
          <w:u w:val="single"/>
        </w:rPr>
      </w:pPr>
      <w:r w:rsidRPr="00ED4E72">
        <w:rPr>
          <w:rFonts w:ascii="Calibri" w:eastAsia="Calibri" w:hAnsi="Calibri" w:cs="Calibri"/>
          <w:b/>
          <w:color w:val="000000" w:themeColor="text1"/>
          <w:sz w:val="22"/>
          <w:szCs w:val="22"/>
        </w:rPr>
        <w:t>UC RE.ou.13 –</w:t>
      </w:r>
      <w:r w:rsidRPr="00ED4E72">
        <w:rPr>
          <w:rFonts w:ascii="Calibri" w:eastAsia="Calibri" w:hAnsi="Calibri" w:cs="Calibri"/>
          <w:color w:val="000000" w:themeColor="text1"/>
          <w:sz w:val="22"/>
          <w:szCs w:val="22"/>
        </w:rPr>
        <w:t xml:space="preserve"> Audience can click “Like” or “Dislike” icon located on the debater’s frame according to their thoughts</w:t>
      </w:r>
    </w:p>
    <w:p w14:paraId="11663AD8" w14:textId="77777777" w:rsidR="00ED4E72" w:rsidRPr="00ED4E72" w:rsidRDefault="00ED4E72" w:rsidP="00ED4E72">
      <w:pPr>
        <w:rPr>
          <w:rFonts w:ascii="Calibri" w:eastAsia="Calibri" w:hAnsi="Calibri" w:cs="Calibri"/>
          <w:i/>
          <w:color w:val="000000" w:themeColor="text1"/>
          <w:sz w:val="22"/>
          <w:szCs w:val="22"/>
          <w:u w:val="single"/>
        </w:rPr>
      </w:pPr>
      <w:r w:rsidRPr="00ED4E72">
        <w:rPr>
          <w:rFonts w:ascii="Calibri" w:eastAsia="Calibri" w:hAnsi="Calibri" w:cs="Calibri"/>
          <w:i/>
          <w:color w:val="000000" w:themeColor="text1"/>
          <w:sz w:val="22"/>
          <w:szCs w:val="22"/>
          <w:u w:val="single"/>
        </w:rPr>
        <w:t>After event</w:t>
      </w:r>
    </w:p>
    <w:p w14:paraId="19EC37A7" w14:textId="77777777" w:rsidR="00ED4E72" w:rsidRPr="00ED4E72" w:rsidRDefault="00ED4E72" w:rsidP="00ED4E72">
      <w:pPr>
        <w:numPr>
          <w:ilvl w:val="0"/>
          <w:numId w:val="26"/>
        </w:numPr>
        <w:pBdr>
          <w:top w:val="nil"/>
          <w:left w:val="nil"/>
          <w:bottom w:val="nil"/>
          <w:right w:val="nil"/>
          <w:between w:val="nil"/>
        </w:pBdr>
        <w:tabs>
          <w:tab w:val="left" w:pos="2820"/>
        </w:tabs>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RE.ou.14 –</w:t>
      </w:r>
      <w:r w:rsidRPr="00ED4E72">
        <w:rPr>
          <w:rFonts w:ascii="Calibri" w:eastAsia="Calibri" w:hAnsi="Calibri" w:cs="Calibri"/>
          <w:color w:val="000000" w:themeColor="text1"/>
          <w:sz w:val="22"/>
          <w:szCs w:val="22"/>
        </w:rPr>
        <w:t xml:space="preserve"> Audience can view details by clicking the link of that debate</w:t>
      </w:r>
    </w:p>
    <w:p w14:paraId="161FCA93" w14:textId="77777777" w:rsidR="00ED4E72" w:rsidRPr="00ED4E72" w:rsidRDefault="00ED4E72" w:rsidP="00ED4E72">
      <w:pPr>
        <w:numPr>
          <w:ilvl w:val="0"/>
          <w:numId w:val="26"/>
        </w:numPr>
        <w:pBdr>
          <w:top w:val="nil"/>
          <w:left w:val="nil"/>
          <w:bottom w:val="nil"/>
          <w:right w:val="nil"/>
          <w:between w:val="nil"/>
        </w:pBdr>
        <w:tabs>
          <w:tab w:val="left" w:pos="2820"/>
        </w:tabs>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RE.ou.15 –</w:t>
      </w:r>
      <w:r w:rsidRPr="00ED4E72">
        <w:rPr>
          <w:rFonts w:ascii="Calibri" w:eastAsia="Calibri" w:hAnsi="Calibri" w:cs="Calibri"/>
          <w:color w:val="000000" w:themeColor="text1"/>
          <w:sz w:val="22"/>
          <w:szCs w:val="22"/>
        </w:rPr>
        <w:t xml:space="preserve"> Audience has a chance to watch debate again and to explain her/his thought</w:t>
      </w:r>
    </w:p>
    <w:p w14:paraId="5CAB3920" w14:textId="77777777" w:rsidR="00ED4E72" w:rsidRPr="00ED4E72" w:rsidRDefault="00ED4E72" w:rsidP="00ED4E72">
      <w:pPr>
        <w:numPr>
          <w:ilvl w:val="0"/>
          <w:numId w:val="26"/>
        </w:numPr>
        <w:pBdr>
          <w:top w:val="nil"/>
          <w:left w:val="nil"/>
          <w:bottom w:val="nil"/>
          <w:right w:val="nil"/>
          <w:between w:val="nil"/>
        </w:pBdr>
        <w:tabs>
          <w:tab w:val="left" w:pos="2820"/>
        </w:tabs>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RE.ou.16 –</w:t>
      </w:r>
      <w:r w:rsidRPr="00ED4E72">
        <w:rPr>
          <w:rFonts w:ascii="Calibri" w:eastAsia="Calibri" w:hAnsi="Calibri" w:cs="Calibri"/>
          <w:color w:val="000000" w:themeColor="text1"/>
          <w:sz w:val="22"/>
          <w:szCs w:val="22"/>
        </w:rPr>
        <w:t xml:space="preserve"> Audience has chance to “Like” or “Dislike” comments of others</w:t>
      </w:r>
    </w:p>
    <w:p w14:paraId="43114750" w14:textId="77777777" w:rsidR="00ED4E72" w:rsidRPr="00ED4E72" w:rsidRDefault="00ED4E72" w:rsidP="00ED4E72">
      <w:pPr>
        <w:rPr>
          <w:rFonts w:ascii="Calibri" w:eastAsia="Calibri" w:hAnsi="Calibri" w:cs="Calibri"/>
          <w:i/>
          <w:color w:val="000000" w:themeColor="text1"/>
          <w:sz w:val="22"/>
          <w:szCs w:val="22"/>
          <w:u w:val="single"/>
        </w:rPr>
      </w:pPr>
      <w:r w:rsidRPr="00ED4E72">
        <w:rPr>
          <w:rFonts w:ascii="Calibri" w:eastAsia="Calibri" w:hAnsi="Calibri" w:cs="Calibri"/>
          <w:i/>
          <w:color w:val="000000" w:themeColor="text1"/>
          <w:sz w:val="22"/>
          <w:szCs w:val="22"/>
          <w:u w:val="single"/>
        </w:rPr>
        <w:t>3D Reconstruction</w:t>
      </w:r>
    </w:p>
    <w:p w14:paraId="08E9B071" w14:textId="77777777" w:rsidR="00ED4E72" w:rsidRPr="00ED4E72" w:rsidRDefault="00ED4E72" w:rsidP="00ED4E72">
      <w:pPr>
        <w:numPr>
          <w:ilvl w:val="0"/>
          <w:numId w:val="26"/>
        </w:numPr>
        <w:pBdr>
          <w:top w:val="nil"/>
          <w:left w:val="nil"/>
          <w:bottom w:val="nil"/>
          <w:right w:val="nil"/>
          <w:between w:val="nil"/>
        </w:pBdr>
        <w:spacing w:before="0" w:after="0"/>
        <w:contextualSpacing/>
        <w:rPr>
          <w:rFonts w:ascii="Calibri" w:eastAsia="Calibri" w:hAnsi="Calibri" w:cs="Calibri"/>
          <w:color w:val="000000" w:themeColor="text1"/>
          <w:sz w:val="22"/>
          <w:szCs w:val="22"/>
        </w:rPr>
      </w:pPr>
      <w:r w:rsidRPr="00ED4E72">
        <w:rPr>
          <w:rFonts w:ascii="Calibri" w:eastAsia="Calibri" w:hAnsi="Calibri" w:cs="Calibri"/>
          <w:b/>
          <w:color w:val="000000" w:themeColor="text1"/>
          <w:sz w:val="22"/>
          <w:szCs w:val="22"/>
        </w:rPr>
        <w:t xml:space="preserve">UC RE.xp.1 </w:t>
      </w:r>
      <w:r w:rsidRPr="00ED4E72">
        <w:rPr>
          <w:rFonts w:ascii="Calibri" w:eastAsia="Calibri" w:hAnsi="Calibri" w:cs="Calibri"/>
          <w:color w:val="000000" w:themeColor="text1"/>
          <w:sz w:val="22"/>
          <w:szCs w:val="22"/>
        </w:rPr>
        <w:t xml:space="preserve">- An organizator can initiate the 3D reconstruction process. </w:t>
      </w:r>
    </w:p>
    <w:p w14:paraId="08229381" w14:textId="77777777" w:rsidR="00ED4E72" w:rsidRPr="00ED4E72" w:rsidRDefault="00ED4E72" w:rsidP="00ED4E72">
      <w:pPr>
        <w:numPr>
          <w:ilvl w:val="0"/>
          <w:numId w:val="26"/>
        </w:numPr>
        <w:pBdr>
          <w:top w:val="nil"/>
          <w:left w:val="nil"/>
          <w:bottom w:val="nil"/>
          <w:right w:val="nil"/>
          <w:between w:val="nil"/>
        </w:pBdr>
        <w:spacing w:before="0" w:after="0"/>
        <w:contextualSpacing/>
        <w:rPr>
          <w:rFonts w:ascii="Calibri" w:eastAsia="Calibri" w:hAnsi="Calibri" w:cs="Calibri"/>
          <w:color w:val="000000" w:themeColor="text1"/>
          <w:sz w:val="22"/>
          <w:szCs w:val="22"/>
        </w:rPr>
      </w:pPr>
      <w:r w:rsidRPr="00ED4E72">
        <w:rPr>
          <w:rFonts w:ascii="Calibri" w:eastAsia="Calibri" w:hAnsi="Calibri" w:cs="Calibri"/>
          <w:b/>
          <w:color w:val="000000" w:themeColor="text1"/>
          <w:sz w:val="22"/>
          <w:szCs w:val="22"/>
        </w:rPr>
        <w:t xml:space="preserve">UC RE.xp.2 </w:t>
      </w:r>
      <w:r w:rsidRPr="00ED4E72">
        <w:rPr>
          <w:rFonts w:ascii="Calibri" w:eastAsia="Calibri" w:hAnsi="Calibri" w:cs="Calibri"/>
          <w:color w:val="000000" w:themeColor="text1"/>
          <w:sz w:val="22"/>
          <w:szCs w:val="22"/>
        </w:rPr>
        <w:t xml:space="preserve">- Logins to the system with organizator credentials. </w:t>
      </w:r>
    </w:p>
    <w:p w14:paraId="31817509" w14:textId="77777777" w:rsidR="00ED4E72" w:rsidRPr="00ED4E72" w:rsidRDefault="00ED4E72" w:rsidP="00ED4E72">
      <w:pPr>
        <w:numPr>
          <w:ilvl w:val="0"/>
          <w:numId w:val="26"/>
        </w:numPr>
        <w:pBdr>
          <w:top w:val="nil"/>
          <w:left w:val="nil"/>
          <w:bottom w:val="nil"/>
          <w:right w:val="nil"/>
          <w:between w:val="nil"/>
        </w:pBdr>
        <w:spacing w:before="0" w:after="0"/>
        <w:contextualSpacing/>
        <w:rPr>
          <w:rFonts w:ascii="Calibri" w:eastAsia="Calibri" w:hAnsi="Calibri" w:cs="Calibri"/>
          <w:color w:val="000000" w:themeColor="text1"/>
          <w:sz w:val="22"/>
          <w:szCs w:val="22"/>
        </w:rPr>
      </w:pPr>
      <w:r w:rsidRPr="00ED4E72">
        <w:rPr>
          <w:rFonts w:ascii="Calibri" w:eastAsia="Calibri" w:hAnsi="Calibri" w:cs="Calibri"/>
          <w:b/>
          <w:color w:val="000000" w:themeColor="text1"/>
          <w:sz w:val="22"/>
          <w:szCs w:val="22"/>
        </w:rPr>
        <w:t>UC RE.xp.3</w:t>
      </w:r>
      <w:r w:rsidRPr="00ED4E72">
        <w:rPr>
          <w:rFonts w:ascii="Calibri" w:eastAsia="Calibri" w:hAnsi="Calibri" w:cs="Calibri"/>
          <w:color w:val="000000" w:themeColor="text1"/>
          <w:sz w:val="22"/>
          <w:szCs w:val="22"/>
        </w:rPr>
        <w:t xml:space="preserve"> - Selects the current or the older options</w:t>
      </w:r>
    </w:p>
    <w:p w14:paraId="4E73A473" w14:textId="77777777" w:rsidR="00ED4E72" w:rsidRPr="00ED4E72" w:rsidRDefault="00ED4E72" w:rsidP="00ED4E72">
      <w:pPr>
        <w:numPr>
          <w:ilvl w:val="0"/>
          <w:numId w:val="26"/>
        </w:numPr>
        <w:pBdr>
          <w:top w:val="nil"/>
          <w:left w:val="nil"/>
          <w:bottom w:val="nil"/>
          <w:right w:val="nil"/>
          <w:between w:val="nil"/>
        </w:pBdr>
        <w:spacing w:before="0" w:after="0"/>
        <w:contextualSpacing/>
        <w:rPr>
          <w:rFonts w:ascii="Calibri" w:eastAsia="Calibri" w:hAnsi="Calibri" w:cs="Calibri"/>
          <w:color w:val="000000" w:themeColor="text1"/>
          <w:sz w:val="22"/>
          <w:szCs w:val="22"/>
        </w:rPr>
      </w:pPr>
      <w:r w:rsidRPr="00ED4E72">
        <w:rPr>
          <w:rFonts w:ascii="Calibri" w:eastAsia="Calibri" w:hAnsi="Calibri" w:cs="Calibri"/>
          <w:b/>
          <w:color w:val="000000" w:themeColor="text1"/>
          <w:sz w:val="22"/>
          <w:szCs w:val="22"/>
        </w:rPr>
        <w:t xml:space="preserve">UC RE.xp.4 </w:t>
      </w:r>
      <w:r w:rsidRPr="00ED4E72">
        <w:rPr>
          <w:rFonts w:ascii="Calibri" w:eastAsia="Calibri" w:hAnsi="Calibri" w:cs="Calibri"/>
          <w:color w:val="000000" w:themeColor="text1"/>
          <w:sz w:val="22"/>
          <w:szCs w:val="22"/>
        </w:rPr>
        <w:t xml:space="preserve">- Selects an old competition from the list. </w:t>
      </w:r>
    </w:p>
    <w:p w14:paraId="4578A2DF" w14:textId="77777777" w:rsidR="00ED4E72" w:rsidRPr="00ED4E72" w:rsidRDefault="00ED4E72" w:rsidP="00ED4E72">
      <w:pPr>
        <w:numPr>
          <w:ilvl w:val="0"/>
          <w:numId w:val="26"/>
        </w:numPr>
        <w:pBdr>
          <w:top w:val="nil"/>
          <w:left w:val="nil"/>
          <w:bottom w:val="nil"/>
          <w:right w:val="nil"/>
          <w:between w:val="nil"/>
        </w:pBdr>
        <w:spacing w:before="0" w:after="0"/>
        <w:contextualSpacing/>
        <w:rPr>
          <w:rFonts w:ascii="Calibri" w:eastAsia="Calibri" w:hAnsi="Calibri" w:cs="Calibri"/>
          <w:color w:val="000000" w:themeColor="text1"/>
          <w:sz w:val="22"/>
          <w:szCs w:val="22"/>
        </w:rPr>
      </w:pPr>
      <w:r w:rsidRPr="00ED4E72">
        <w:rPr>
          <w:rFonts w:ascii="Calibri" w:eastAsia="Calibri" w:hAnsi="Calibri" w:cs="Calibri"/>
          <w:b/>
          <w:color w:val="000000" w:themeColor="text1"/>
          <w:sz w:val="22"/>
          <w:szCs w:val="22"/>
        </w:rPr>
        <w:t xml:space="preserve">UC RE.xp.5 </w:t>
      </w:r>
      <w:r w:rsidRPr="00ED4E72">
        <w:rPr>
          <w:rFonts w:ascii="Calibri" w:eastAsia="Calibri" w:hAnsi="Calibri" w:cs="Calibri"/>
          <w:color w:val="000000" w:themeColor="text1"/>
          <w:sz w:val="22"/>
          <w:szCs w:val="22"/>
        </w:rPr>
        <w:t xml:space="preserve">- Clicks to the initiate button. </w:t>
      </w:r>
    </w:p>
    <w:p w14:paraId="400D2FB6" w14:textId="77777777" w:rsidR="00ED4E72" w:rsidRPr="00ED4E72" w:rsidRDefault="00ED4E72" w:rsidP="00ED4E72">
      <w:pPr>
        <w:numPr>
          <w:ilvl w:val="0"/>
          <w:numId w:val="26"/>
        </w:numPr>
        <w:pBdr>
          <w:top w:val="nil"/>
          <w:left w:val="nil"/>
          <w:bottom w:val="nil"/>
          <w:right w:val="nil"/>
          <w:between w:val="nil"/>
        </w:pBdr>
        <w:spacing w:before="0" w:after="0"/>
        <w:contextualSpacing/>
        <w:rPr>
          <w:rFonts w:ascii="Calibri" w:eastAsia="Calibri" w:hAnsi="Calibri" w:cs="Calibri"/>
          <w:color w:val="000000" w:themeColor="text1"/>
          <w:sz w:val="22"/>
          <w:szCs w:val="22"/>
        </w:rPr>
      </w:pPr>
      <w:r w:rsidRPr="00ED4E72">
        <w:rPr>
          <w:rFonts w:ascii="Calibri" w:eastAsia="Calibri" w:hAnsi="Calibri" w:cs="Calibri"/>
          <w:b/>
          <w:color w:val="000000" w:themeColor="text1"/>
          <w:sz w:val="22"/>
          <w:szCs w:val="22"/>
        </w:rPr>
        <w:t>UC RE.xp.6</w:t>
      </w:r>
      <w:r w:rsidRPr="00ED4E72">
        <w:rPr>
          <w:rFonts w:ascii="Calibri" w:eastAsia="Calibri" w:hAnsi="Calibri" w:cs="Calibri"/>
          <w:color w:val="000000" w:themeColor="text1"/>
          <w:sz w:val="22"/>
          <w:szCs w:val="22"/>
        </w:rPr>
        <w:t xml:space="preserve"> - A preview will be displayed.</w:t>
      </w:r>
    </w:p>
    <w:p w14:paraId="54EC25C5" w14:textId="77777777" w:rsidR="00ED4E72" w:rsidRPr="00ED4E72" w:rsidRDefault="00ED4E72" w:rsidP="00ED4E72">
      <w:pPr>
        <w:numPr>
          <w:ilvl w:val="0"/>
          <w:numId w:val="26"/>
        </w:numPr>
        <w:pBdr>
          <w:top w:val="nil"/>
          <w:left w:val="nil"/>
          <w:bottom w:val="nil"/>
          <w:right w:val="nil"/>
          <w:between w:val="nil"/>
        </w:pBdr>
        <w:spacing w:before="0" w:after="0"/>
        <w:contextualSpacing/>
        <w:rPr>
          <w:rFonts w:ascii="Calibri" w:eastAsia="Calibri" w:hAnsi="Calibri" w:cs="Calibri"/>
          <w:color w:val="000000" w:themeColor="text1"/>
          <w:sz w:val="22"/>
          <w:szCs w:val="22"/>
        </w:rPr>
      </w:pPr>
      <w:r w:rsidRPr="00ED4E72">
        <w:rPr>
          <w:rFonts w:ascii="Calibri" w:eastAsia="Calibri" w:hAnsi="Calibri" w:cs="Calibri"/>
          <w:b/>
          <w:color w:val="000000" w:themeColor="text1"/>
          <w:sz w:val="22"/>
          <w:szCs w:val="22"/>
        </w:rPr>
        <w:t xml:space="preserve">UC RE.xp.7 </w:t>
      </w:r>
      <w:r w:rsidRPr="00ED4E72">
        <w:rPr>
          <w:rFonts w:ascii="Calibri" w:eastAsia="Calibri" w:hAnsi="Calibri" w:cs="Calibri"/>
          <w:color w:val="000000" w:themeColor="text1"/>
          <w:sz w:val="22"/>
          <w:szCs w:val="22"/>
        </w:rPr>
        <w:t xml:space="preserve">- The video streams will be saved. </w:t>
      </w:r>
    </w:p>
    <w:p w14:paraId="0271C971" w14:textId="77777777" w:rsidR="00ED4E72" w:rsidRPr="00ED4E72" w:rsidRDefault="00ED4E72" w:rsidP="00ED4E72">
      <w:pPr>
        <w:numPr>
          <w:ilvl w:val="0"/>
          <w:numId w:val="26"/>
        </w:numPr>
        <w:pBdr>
          <w:top w:val="nil"/>
          <w:left w:val="nil"/>
          <w:bottom w:val="nil"/>
          <w:right w:val="nil"/>
          <w:between w:val="nil"/>
        </w:pBdr>
        <w:spacing w:before="0" w:after="0"/>
        <w:contextualSpacing/>
        <w:rPr>
          <w:rFonts w:ascii="Calibri" w:eastAsia="Calibri" w:hAnsi="Calibri" w:cs="Calibri"/>
          <w:color w:val="000000" w:themeColor="text1"/>
          <w:sz w:val="22"/>
          <w:szCs w:val="22"/>
        </w:rPr>
      </w:pPr>
      <w:r w:rsidRPr="00ED4E72">
        <w:rPr>
          <w:rFonts w:ascii="Calibri" w:eastAsia="Calibri" w:hAnsi="Calibri" w:cs="Calibri"/>
          <w:b/>
          <w:color w:val="000000" w:themeColor="text1"/>
          <w:sz w:val="22"/>
          <w:szCs w:val="22"/>
        </w:rPr>
        <w:t xml:space="preserve">UC RE.xp.8 </w:t>
      </w:r>
      <w:r w:rsidRPr="00ED4E72">
        <w:rPr>
          <w:rFonts w:ascii="Calibri" w:eastAsia="Calibri" w:hAnsi="Calibri" w:cs="Calibri"/>
          <w:color w:val="000000" w:themeColor="text1"/>
          <w:sz w:val="22"/>
          <w:szCs w:val="22"/>
        </w:rPr>
        <w:t>- The user logins to the system with user credentials.</w:t>
      </w:r>
    </w:p>
    <w:p w14:paraId="6249A37B" w14:textId="77777777" w:rsidR="00ED4E72" w:rsidRPr="00ED4E72" w:rsidRDefault="00ED4E72" w:rsidP="00ED4E72">
      <w:pPr>
        <w:numPr>
          <w:ilvl w:val="0"/>
          <w:numId w:val="26"/>
        </w:numPr>
        <w:pBdr>
          <w:top w:val="nil"/>
          <w:left w:val="nil"/>
          <w:bottom w:val="nil"/>
          <w:right w:val="nil"/>
          <w:between w:val="nil"/>
        </w:pBdr>
        <w:spacing w:before="0" w:after="0"/>
        <w:contextualSpacing/>
        <w:rPr>
          <w:rFonts w:ascii="Calibri" w:eastAsia="Calibri" w:hAnsi="Calibri" w:cs="Calibri"/>
          <w:color w:val="000000" w:themeColor="text1"/>
          <w:sz w:val="22"/>
          <w:szCs w:val="22"/>
        </w:rPr>
      </w:pPr>
      <w:r w:rsidRPr="00ED4E72">
        <w:rPr>
          <w:rFonts w:ascii="Calibri" w:eastAsia="Calibri" w:hAnsi="Calibri" w:cs="Calibri"/>
          <w:b/>
          <w:color w:val="000000" w:themeColor="text1"/>
          <w:sz w:val="22"/>
          <w:szCs w:val="22"/>
        </w:rPr>
        <w:t xml:space="preserve">UC RE.xp.9 </w:t>
      </w:r>
      <w:r w:rsidRPr="00ED4E72">
        <w:rPr>
          <w:rFonts w:ascii="Calibri" w:eastAsia="Calibri" w:hAnsi="Calibri" w:cs="Calibri"/>
          <w:color w:val="000000" w:themeColor="text1"/>
          <w:sz w:val="22"/>
          <w:szCs w:val="22"/>
        </w:rPr>
        <w:t>- Watches the content.</w:t>
      </w:r>
    </w:p>
    <w:p w14:paraId="3E117EB4" w14:textId="77777777" w:rsidR="00ED4E72" w:rsidRPr="00ED4E72" w:rsidRDefault="00ED4E72" w:rsidP="00ED4E72">
      <w:pPr>
        <w:numPr>
          <w:ilvl w:val="0"/>
          <w:numId w:val="26"/>
        </w:numPr>
        <w:pBdr>
          <w:top w:val="nil"/>
          <w:left w:val="nil"/>
          <w:bottom w:val="nil"/>
          <w:right w:val="nil"/>
          <w:between w:val="nil"/>
        </w:pBdr>
        <w:tabs>
          <w:tab w:val="left" w:pos="2820"/>
        </w:tabs>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RE.xp.10 –</w:t>
      </w:r>
      <w:r w:rsidRPr="00ED4E72">
        <w:rPr>
          <w:rFonts w:ascii="Calibri" w:eastAsia="Calibri" w:hAnsi="Calibri" w:cs="Calibri"/>
          <w:color w:val="000000" w:themeColor="text1"/>
          <w:sz w:val="22"/>
          <w:szCs w:val="22"/>
        </w:rPr>
        <w:t xml:space="preserve"> Whole content can be accessible from the same web site through the “History” tab</w:t>
      </w:r>
    </w:p>
    <w:p w14:paraId="403681C7" w14:textId="77777777" w:rsidR="00ED4E72" w:rsidRPr="00ED4E72" w:rsidRDefault="00ED4E72" w:rsidP="00ED4E72">
      <w:pPr>
        <w:numPr>
          <w:ilvl w:val="0"/>
          <w:numId w:val="26"/>
        </w:numPr>
        <w:pBdr>
          <w:top w:val="nil"/>
          <w:left w:val="nil"/>
          <w:bottom w:val="nil"/>
          <w:right w:val="nil"/>
          <w:between w:val="nil"/>
        </w:pBdr>
        <w:tabs>
          <w:tab w:val="left" w:pos="2820"/>
        </w:tabs>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RE.xp.11 –</w:t>
      </w:r>
      <w:r w:rsidRPr="00ED4E72">
        <w:rPr>
          <w:rFonts w:ascii="Calibri" w:eastAsia="Calibri" w:hAnsi="Calibri" w:cs="Calibri"/>
          <w:color w:val="000000" w:themeColor="text1"/>
          <w:sz w:val="22"/>
          <w:szCs w:val="22"/>
        </w:rPr>
        <w:t xml:space="preserve"> All previous debates are listed in the “History” page</w:t>
      </w:r>
    </w:p>
    <w:p w14:paraId="35C0F36C" w14:textId="77777777" w:rsidR="00ED4E72" w:rsidRPr="00ED4E72" w:rsidRDefault="00ED4E72" w:rsidP="00ED4E72">
      <w:pPr>
        <w:rPr>
          <w:rFonts w:ascii="Calibri" w:eastAsia="Calibri" w:hAnsi="Calibri" w:cs="Calibri"/>
          <w:color w:val="000000" w:themeColor="text1"/>
          <w:sz w:val="22"/>
          <w:szCs w:val="22"/>
        </w:rPr>
      </w:pPr>
      <w:r w:rsidRPr="00ED4E72">
        <w:rPr>
          <w:rFonts w:ascii="Calibri" w:eastAsia="Calibri" w:hAnsi="Calibri" w:cs="Calibri"/>
          <w:i/>
          <w:color w:val="000000" w:themeColor="text1"/>
          <w:sz w:val="22"/>
          <w:szCs w:val="22"/>
          <w:u w:val="single"/>
        </w:rPr>
        <w:t>Other requirements</w:t>
      </w:r>
      <w:r w:rsidRPr="00ED4E72">
        <w:rPr>
          <w:rFonts w:ascii="Calibri" w:eastAsia="Calibri" w:hAnsi="Calibri" w:cs="Calibri"/>
          <w:i/>
          <w:color w:val="000000" w:themeColor="text1"/>
          <w:sz w:val="22"/>
          <w:szCs w:val="22"/>
        </w:rPr>
        <w:t>:</w:t>
      </w:r>
    </w:p>
    <w:p w14:paraId="46474249"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color w:val="000000" w:themeColor="text1"/>
          <w:sz w:val="22"/>
          <w:szCs w:val="22"/>
        </w:rPr>
        <w:t>System informs participants with a pop-up text</w:t>
      </w:r>
    </w:p>
    <w:p w14:paraId="36C6D25F"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color w:val="000000" w:themeColor="text1"/>
          <w:sz w:val="22"/>
          <w:szCs w:val="22"/>
        </w:rPr>
        <w:t xml:space="preserve">Current and last debates are listed in Online Debate site on web  </w:t>
      </w:r>
    </w:p>
    <w:p w14:paraId="048156EA"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color w:val="000000" w:themeColor="text1"/>
          <w:sz w:val="22"/>
          <w:szCs w:val="22"/>
        </w:rPr>
        <w:t>Debate consists of 2 turns</w:t>
      </w:r>
    </w:p>
    <w:p w14:paraId="70EFFEA9"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color w:val="000000" w:themeColor="text1"/>
          <w:sz w:val="22"/>
          <w:szCs w:val="22"/>
        </w:rPr>
        <w:t>Each participant has 2 minutes to explain her/his thoughts</w:t>
      </w:r>
    </w:p>
    <w:p w14:paraId="6E6D74C8" w14:textId="77777777" w:rsidR="00ED4E72" w:rsidRDefault="00ED4E72" w:rsidP="004D18E4">
      <w:pPr>
        <w:rPr>
          <w:rFonts w:asciiTheme="minorHAnsi" w:hAnsiTheme="minorHAnsi"/>
          <w:i/>
          <w:sz w:val="22"/>
          <w:szCs w:val="22"/>
          <w:u w:val="single"/>
        </w:rPr>
      </w:pPr>
    </w:p>
    <w:p w14:paraId="3DEF4319" w14:textId="77777777" w:rsidR="00097C7D" w:rsidRPr="00097C7D" w:rsidRDefault="00097C7D" w:rsidP="00097C7D">
      <w:pPr>
        <w:spacing w:before="0" w:after="0" w:line="276" w:lineRule="auto"/>
        <w:contextualSpacing/>
        <w:rPr>
          <w:rFonts w:asciiTheme="minorHAnsi" w:hAnsiTheme="minorHAnsi"/>
          <w:sz w:val="22"/>
          <w:szCs w:val="22"/>
        </w:rPr>
      </w:pPr>
    </w:p>
    <w:p w14:paraId="1EEDFA1D" w14:textId="77777777" w:rsidR="006168F9" w:rsidRDefault="006168F9" w:rsidP="004B4D4A">
      <w:pPr>
        <w:pStyle w:val="ITEAHeading1"/>
        <w:numPr>
          <w:ilvl w:val="0"/>
          <w:numId w:val="6"/>
        </w:numPr>
      </w:pPr>
      <w:bookmarkStart w:id="62" w:name="_Toc527389969"/>
      <w:r>
        <w:lastRenderedPageBreak/>
        <w:t>Demonstrator Definitions</w:t>
      </w:r>
      <w:bookmarkEnd w:id="62"/>
    </w:p>
    <w:p w14:paraId="3AF2E29D" w14:textId="77777777" w:rsidR="004E379B" w:rsidRPr="004E379B" w:rsidRDefault="004E379B" w:rsidP="004E379B">
      <w:pPr>
        <w:pStyle w:val="ITEABodyText"/>
        <w:rPr>
          <w:lang w:val="en-US"/>
        </w:rPr>
      </w:pPr>
      <w:r w:rsidRPr="004E379B">
        <w:rPr>
          <w:lang w:val="en-US"/>
        </w:rPr>
        <w:t xml:space="preserve">We aim to organize our second public demonstration of the MOS2S innovations and technologies at an event on September. We plan to show our first integration effort through demonstrations of primary parts of the MOS2S system and applications, with a focus on the orchestration capabilities of the MOS2S platform. </w:t>
      </w:r>
    </w:p>
    <w:p w14:paraId="12EC8059" w14:textId="77777777" w:rsidR="004E379B" w:rsidRPr="004E379B" w:rsidRDefault="004E379B" w:rsidP="004E379B">
      <w:pPr>
        <w:pStyle w:val="ITEABodyText"/>
        <w:rPr>
          <w:lang w:val="en-US"/>
        </w:rPr>
      </w:pPr>
    </w:p>
    <w:p w14:paraId="59E17656" w14:textId="16048B9C" w:rsidR="004E379B" w:rsidRDefault="004E379B" w:rsidP="004E379B">
      <w:pPr>
        <w:pStyle w:val="ITEABodyText"/>
        <w:rPr>
          <w:lang w:val="en-US"/>
        </w:rPr>
      </w:pPr>
      <w:r w:rsidRPr="004E379B">
        <w:rPr>
          <w:lang w:val="en-US"/>
        </w:rPr>
        <w:t>The year 2 demonstrator (Q3 2018) is part of T3.3, Demonstrator Design. In this task, a first demonstrator based on integrated platforms and technologies will be performed. A live event, e.g. sports game or concert, will be selected as context for the demonstration. First feedback from stakeholders will be retrieved, and a limited validation of technologies will be performed, to steer the next phase of development.</w:t>
      </w:r>
    </w:p>
    <w:p w14:paraId="57251495" w14:textId="77777777" w:rsidR="004E379B" w:rsidRPr="005552D7" w:rsidRDefault="004E379B" w:rsidP="0011103C">
      <w:pPr>
        <w:pStyle w:val="ITEABodyText"/>
        <w:rPr>
          <w:lang w:val="en-US"/>
        </w:rPr>
      </w:pPr>
    </w:p>
    <w:p w14:paraId="350F8C8E" w14:textId="6CF74C9B" w:rsidR="00453A0E" w:rsidRDefault="003A77A0" w:rsidP="00453A0E">
      <w:pPr>
        <w:pStyle w:val="ITEAHeading2"/>
      </w:pPr>
      <w:bookmarkStart w:id="63" w:name="_Toc527389970"/>
      <w:r>
        <w:t>Demonstration at the venue</w:t>
      </w:r>
      <w:bookmarkEnd w:id="63"/>
    </w:p>
    <w:p w14:paraId="7EC5684B" w14:textId="77777777" w:rsidR="004E379B" w:rsidRPr="0073185C" w:rsidRDefault="004E379B" w:rsidP="004E379B">
      <w:pPr>
        <w:pStyle w:val="ITEABodyText"/>
      </w:pPr>
      <w:r w:rsidRPr="0073185C">
        <w:rPr>
          <w:noProof/>
          <w:lang w:val="en-US" w:eastAsia="en-US"/>
        </w:rPr>
        <w:drawing>
          <wp:inline distT="0" distB="0" distL="0" distR="0" wp14:anchorId="433CF980" wp14:editId="153C8B6E">
            <wp:extent cx="5759450" cy="2762885"/>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762885"/>
                    </a:xfrm>
                    <a:prstGeom prst="rect">
                      <a:avLst/>
                    </a:prstGeom>
                  </pic:spPr>
                </pic:pic>
              </a:graphicData>
            </a:graphic>
          </wp:inline>
        </w:drawing>
      </w:r>
    </w:p>
    <w:p w14:paraId="763F0DEA" w14:textId="125D9337" w:rsidR="004E379B" w:rsidRPr="006265A7" w:rsidRDefault="004E379B" w:rsidP="004E379B">
      <w:pPr>
        <w:pStyle w:val="Caption"/>
        <w:jc w:val="center"/>
      </w:pPr>
      <w:bookmarkStart w:id="64" w:name="_Toc510615997"/>
      <w:bookmarkStart w:id="65" w:name="_Toc527390005"/>
      <w:r w:rsidRPr="006265A7">
        <w:t xml:space="preserve">Figure </w:t>
      </w:r>
      <w:r w:rsidRPr="006265A7">
        <w:fldChar w:fldCharType="begin"/>
      </w:r>
      <w:r w:rsidRPr="006265A7">
        <w:instrText xml:space="preserve"> SEQ Figure \* ARABIC </w:instrText>
      </w:r>
      <w:r w:rsidRPr="006265A7">
        <w:fldChar w:fldCharType="separate"/>
      </w:r>
      <w:r w:rsidR="00E0560B">
        <w:rPr>
          <w:noProof/>
        </w:rPr>
        <w:t>11</w:t>
      </w:r>
      <w:r w:rsidRPr="006265A7">
        <w:fldChar w:fldCharType="end"/>
      </w:r>
      <w:r w:rsidRPr="006265A7">
        <w:t>: Wide vision demonstrator (Y2).</w:t>
      </w:r>
      <w:bookmarkEnd w:id="64"/>
      <w:bookmarkEnd w:id="65"/>
    </w:p>
    <w:p w14:paraId="313778E3" w14:textId="77777777" w:rsidR="004E379B" w:rsidRPr="0073185C" w:rsidRDefault="004E379B" w:rsidP="004E379B">
      <w:pPr>
        <w:pStyle w:val="ITEABodyText"/>
      </w:pPr>
      <w:r w:rsidRPr="0073185C">
        <w:t>In this demonstration, the MOS2S partners will focus on the immersive experience with wide vision screens and interactive mobile applications. For that purpose, professional camera systems will support the demo, most notably</w:t>
      </w:r>
    </w:p>
    <w:p w14:paraId="382575B5" w14:textId="77777777" w:rsidR="004E379B" w:rsidRPr="0073185C" w:rsidRDefault="004E379B" w:rsidP="004E379B">
      <w:pPr>
        <w:pStyle w:val="ITEABodyText"/>
      </w:pPr>
    </w:p>
    <w:p w14:paraId="1021610C" w14:textId="3627F4EE" w:rsidR="004E379B" w:rsidRPr="0073185C" w:rsidRDefault="004E379B" w:rsidP="006265A7">
      <w:pPr>
        <w:pStyle w:val="ITEABodyText"/>
        <w:numPr>
          <w:ilvl w:val="0"/>
          <w:numId w:val="27"/>
        </w:numPr>
      </w:pPr>
      <w:r w:rsidRPr="0073185C">
        <w:t>A multi-camera capture system and wide-view generation system from ETRI and Samsung</w:t>
      </w:r>
    </w:p>
    <w:p w14:paraId="6B94B6FD" w14:textId="3CF304C1" w:rsidR="004E379B" w:rsidRPr="0073185C" w:rsidRDefault="004E379B" w:rsidP="006265A7">
      <w:pPr>
        <w:pStyle w:val="ITEABodyText"/>
        <w:numPr>
          <w:ilvl w:val="0"/>
          <w:numId w:val="27"/>
        </w:numPr>
      </w:pPr>
      <w:r w:rsidRPr="0073185C">
        <w:t>A mobile applications from GameOn and VRT</w:t>
      </w:r>
      <w:r w:rsidR="006265A7">
        <w:t>.</w:t>
      </w:r>
    </w:p>
    <w:p w14:paraId="397D381D" w14:textId="5619DDFE" w:rsidR="003A77A0" w:rsidRDefault="003A77A0" w:rsidP="004E379B">
      <w:pPr>
        <w:pStyle w:val="ITEAHeading2"/>
      </w:pPr>
      <w:bookmarkStart w:id="66" w:name="_Toc474064433"/>
      <w:bookmarkStart w:id="67" w:name="_Toc474064434"/>
      <w:bookmarkStart w:id="68" w:name="_Toc527389971"/>
      <w:bookmarkEnd w:id="66"/>
      <w:bookmarkEnd w:id="67"/>
      <w:r>
        <w:t xml:space="preserve">Demonstration </w:t>
      </w:r>
      <w:r w:rsidR="004E379B" w:rsidRPr="004E379B">
        <w:t>of fan interactions</w:t>
      </w:r>
      <w:bookmarkEnd w:id="68"/>
    </w:p>
    <w:p w14:paraId="0A4A96A2" w14:textId="77777777" w:rsidR="003A77A0" w:rsidRPr="003A77A0" w:rsidRDefault="003A77A0" w:rsidP="003A77A0">
      <w:pPr>
        <w:pStyle w:val="ITEABodyText"/>
      </w:pPr>
    </w:p>
    <w:p w14:paraId="3E6F0174" w14:textId="72057B8A" w:rsidR="00042D90" w:rsidRDefault="00042D90" w:rsidP="00042D90">
      <w:pPr>
        <w:pStyle w:val="ITEABodyText"/>
      </w:pPr>
      <w:r>
        <w:lastRenderedPageBreak/>
        <w:t xml:space="preserve">As part of the overall MOS2S demonstrator, the Flemish demonstrator will focus on extension (pre- and post-event) and enhancement of the user experience, based on automated video capturing co-creation (Kiswe and VRT) and editor-driven creation of stories (MOS2S Editor Dashboard) with the fan in and around the football stadium and via social media posts (Nokia and VRT) with the viewer at home. The main concepts of the Flemish demonstrator are depicted in Figure 15 below. </w:t>
      </w:r>
    </w:p>
    <w:p w14:paraId="4A25D020" w14:textId="27AE32C5" w:rsidR="00042D90" w:rsidRDefault="00042D90" w:rsidP="00042D90">
      <w:pPr>
        <w:pStyle w:val="ITEABodyText"/>
      </w:pPr>
    </w:p>
    <w:p w14:paraId="4FF77E3E" w14:textId="77777777" w:rsidR="00042D90" w:rsidRPr="005C4662" w:rsidRDefault="00042D90" w:rsidP="00042D90">
      <w:pPr>
        <w:pStyle w:val="ITEABodyText"/>
        <w:keepNext/>
        <w:jc w:val="center"/>
      </w:pPr>
      <w:r w:rsidRPr="0073185C">
        <w:rPr>
          <w:noProof/>
          <w:lang w:val="en-US" w:eastAsia="en-US"/>
        </w:rPr>
        <w:drawing>
          <wp:inline distT="0" distB="0" distL="0" distR="0" wp14:anchorId="40D28C91" wp14:editId="68676F8A">
            <wp:extent cx="5759450" cy="393065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930650"/>
                    </a:xfrm>
                    <a:prstGeom prst="rect">
                      <a:avLst/>
                    </a:prstGeom>
                  </pic:spPr>
                </pic:pic>
              </a:graphicData>
            </a:graphic>
          </wp:inline>
        </w:drawing>
      </w:r>
    </w:p>
    <w:p w14:paraId="64B2F79F" w14:textId="7463099B" w:rsidR="00042D90" w:rsidRDefault="00042D90" w:rsidP="00042D90">
      <w:pPr>
        <w:pStyle w:val="Caption"/>
        <w:jc w:val="center"/>
      </w:pPr>
      <w:bookmarkStart w:id="69" w:name="_Toc510615998"/>
      <w:bookmarkStart w:id="70" w:name="_Toc527390006"/>
      <w:r w:rsidRPr="00042D90">
        <w:t xml:space="preserve">Figure </w:t>
      </w:r>
      <w:r w:rsidRPr="00042D90">
        <w:fldChar w:fldCharType="begin"/>
      </w:r>
      <w:r w:rsidRPr="00042D90">
        <w:instrText xml:space="preserve"> SEQ Figure \* ARABIC </w:instrText>
      </w:r>
      <w:r w:rsidRPr="00042D90">
        <w:fldChar w:fldCharType="separate"/>
      </w:r>
      <w:r w:rsidR="00E0560B">
        <w:rPr>
          <w:noProof/>
        </w:rPr>
        <w:t>12</w:t>
      </w:r>
      <w:r w:rsidRPr="00042D90">
        <w:fldChar w:fldCharType="end"/>
      </w:r>
      <w:r w:rsidRPr="00042D90">
        <w:t>: Flemish MOS2S demonstrator (Y2).</w:t>
      </w:r>
      <w:bookmarkEnd w:id="69"/>
      <w:bookmarkEnd w:id="70"/>
    </w:p>
    <w:p w14:paraId="5DD20A59" w14:textId="77777777" w:rsidR="00042D90" w:rsidRPr="0073185C" w:rsidRDefault="00042D90" w:rsidP="00042D90">
      <w:pPr>
        <w:numPr>
          <w:ilvl w:val="0"/>
          <w:numId w:val="16"/>
        </w:numPr>
        <w:spacing w:before="0" w:after="0" w:line="276" w:lineRule="auto"/>
        <w:ind w:hanging="360"/>
        <w:contextualSpacing/>
        <w:jc w:val="both"/>
        <w:rPr>
          <w:rFonts w:asciiTheme="minorHAnsi" w:hAnsiTheme="minorHAnsi"/>
          <w:color w:val="000000" w:themeColor="text1"/>
          <w:sz w:val="22"/>
        </w:rPr>
      </w:pPr>
      <w:r w:rsidRPr="0073185C">
        <w:rPr>
          <w:rFonts w:asciiTheme="minorHAnsi" w:hAnsiTheme="minorHAnsi"/>
          <w:color w:val="000000" w:themeColor="text1"/>
          <w:sz w:val="22"/>
        </w:rPr>
        <w:t>a wide variety of input streams (professional and user gen content, social media feeds, game analysis data) are processed and orchestrated into a coherent set of different output fan experiences:</w:t>
      </w:r>
    </w:p>
    <w:p w14:paraId="5DE3E979" w14:textId="77777777" w:rsidR="00042D90" w:rsidRPr="0073185C" w:rsidRDefault="00042D90" w:rsidP="00042D90">
      <w:pPr>
        <w:numPr>
          <w:ilvl w:val="1"/>
          <w:numId w:val="16"/>
        </w:numPr>
        <w:spacing w:before="0" w:after="0" w:line="276" w:lineRule="auto"/>
        <w:ind w:hanging="360"/>
        <w:contextualSpacing/>
        <w:jc w:val="both"/>
        <w:rPr>
          <w:rFonts w:asciiTheme="minorHAnsi" w:hAnsiTheme="minorHAnsi"/>
          <w:color w:val="000000" w:themeColor="text1"/>
          <w:sz w:val="22"/>
        </w:rPr>
      </w:pPr>
      <w:r w:rsidRPr="0073185C">
        <w:rPr>
          <w:rFonts w:asciiTheme="minorHAnsi" w:hAnsiTheme="minorHAnsi"/>
          <w:b/>
          <w:color w:val="000000" w:themeColor="text1"/>
          <w:sz w:val="22"/>
        </w:rPr>
        <w:t>Wall Of Moments</w:t>
      </w:r>
      <w:r w:rsidRPr="0073185C">
        <w:rPr>
          <w:rFonts w:asciiTheme="minorHAnsi" w:hAnsiTheme="minorHAnsi"/>
          <w:color w:val="000000" w:themeColor="text1"/>
          <w:sz w:val="22"/>
        </w:rPr>
        <w:t xml:space="preserve"> on a set of public displays in and around the stadium; each display can carry specific content.</w:t>
      </w:r>
    </w:p>
    <w:p w14:paraId="0B80AB70" w14:textId="77777777" w:rsidR="00042D90" w:rsidRPr="0073185C" w:rsidRDefault="00042D90" w:rsidP="00042D90">
      <w:pPr>
        <w:numPr>
          <w:ilvl w:val="1"/>
          <w:numId w:val="16"/>
        </w:numPr>
        <w:spacing w:before="0" w:after="0" w:line="276" w:lineRule="auto"/>
        <w:ind w:hanging="360"/>
        <w:contextualSpacing/>
        <w:jc w:val="both"/>
        <w:rPr>
          <w:rFonts w:asciiTheme="minorHAnsi" w:hAnsiTheme="minorHAnsi"/>
          <w:color w:val="000000" w:themeColor="text1"/>
          <w:sz w:val="22"/>
        </w:rPr>
      </w:pPr>
      <w:r w:rsidRPr="0073185C">
        <w:rPr>
          <w:rFonts w:asciiTheme="minorHAnsi" w:hAnsiTheme="minorHAnsi"/>
          <w:color w:val="000000" w:themeColor="text1"/>
          <w:sz w:val="22"/>
        </w:rPr>
        <w:t>Wall of Moments Mobile app consisting of an interface to have an interaction between the end user and the event’s editorial team and an interface to view the stories that have been published to the audience.</w:t>
      </w:r>
    </w:p>
    <w:p w14:paraId="623DB16A" w14:textId="77777777" w:rsidR="00042D90" w:rsidRPr="0073185C" w:rsidRDefault="00042D90" w:rsidP="00042D90">
      <w:pPr>
        <w:numPr>
          <w:ilvl w:val="1"/>
          <w:numId w:val="16"/>
        </w:numPr>
        <w:spacing w:before="0" w:after="0" w:line="276" w:lineRule="auto"/>
        <w:ind w:hanging="360"/>
        <w:contextualSpacing/>
        <w:jc w:val="both"/>
        <w:rPr>
          <w:rFonts w:asciiTheme="minorHAnsi" w:hAnsiTheme="minorHAnsi"/>
          <w:color w:val="000000" w:themeColor="text1"/>
          <w:sz w:val="22"/>
        </w:rPr>
      </w:pPr>
      <w:r w:rsidRPr="0073185C">
        <w:rPr>
          <w:rFonts w:asciiTheme="minorHAnsi" w:hAnsiTheme="minorHAnsi"/>
          <w:color w:val="000000" w:themeColor="text1"/>
          <w:sz w:val="22"/>
        </w:rPr>
        <w:t xml:space="preserve">A </w:t>
      </w:r>
      <w:r w:rsidRPr="0073185C">
        <w:rPr>
          <w:rFonts w:asciiTheme="minorHAnsi" w:hAnsiTheme="minorHAnsi"/>
          <w:b/>
          <w:color w:val="000000" w:themeColor="text1"/>
          <w:sz w:val="22"/>
        </w:rPr>
        <w:t>personalized aftermovie experience</w:t>
      </w:r>
      <w:r w:rsidRPr="0073185C">
        <w:rPr>
          <w:rFonts w:asciiTheme="minorHAnsi" w:hAnsiTheme="minorHAnsi"/>
          <w:color w:val="000000" w:themeColor="text1"/>
          <w:sz w:val="22"/>
        </w:rPr>
        <w:t xml:space="preserve"> as a post-event reward for contributors</w:t>
      </w:r>
    </w:p>
    <w:p w14:paraId="73CC2584" w14:textId="77777777" w:rsidR="00042D90" w:rsidRPr="0073185C" w:rsidRDefault="00042D90" w:rsidP="00042D90">
      <w:pPr>
        <w:spacing w:before="0" w:after="0" w:line="276" w:lineRule="auto"/>
        <w:ind w:left="1440"/>
        <w:contextualSpacing/>
        <w:jc w:val="both"/>
        <w:rPr>
          <w:rFonts w:asciiTheme="minorHAnsi" w:hAnsiTheme="minorHAnsi"/>
          <w:color w:val="000000" w:themeColor="text1"/>
          <w:sz w:val="22"/>
        </w:rPr>
      </w:pPr>
    </w:p>
    <w:p w14:paraId="79C83C60" w14:textId="77777777" w:rsidR="00042D90" w:rsidRPr="0073185C" w:rsidRDefault="00042D90" w:rsidP="00042D90">
      <w:pPr>
        <w:numPr>
          <w:ilvl w:val="0"/>
          <w:numId w:val="16"/>
        </w:numPr>
        <w:spacing w:before="0" w:after="0" w:line="276" w:lineRule="auto"/>
        <w:ind w:hanging="360"/>
        <w:contextualSpacing/>
        <w:jc w:val="both"/>
        <w:rPr>
          <w:rFonts w:asciiTheme="minorHAnsi" w:hAnsiTheme="minorHAnsi"/>
          <w:color w:val="000000" w:themeColor="text1"/>
          <w:sz w:val="22"/>
        </w:rPr>
      </w:pPr>
      <w:r w:rsidRPr="0073185C">
        <w:rPr>
          <w:rFonts w:asciiTheme="minorHAnsi" w:hAnsiTheme="minorHAnsi"/>
          <w:color w:val="000000" w:themeColor="text1"/>
          <w:sz w:val="22"/>
        </w:rPr>
        <w:t>new functionality building further upon existing back-end tooling</w:t>
      </w:r>
    </w:p>
    <w:p w14:paraId="11C11FCC" w14:textId="77777777" w:rsidR="00042D90" w:rsidRPr="0073185C" w:rsidRDefault="00042D90" w:rsidP="00042D90">
      <w:pPr>
        <w:spacing w:before="0" w:after="0" w:line="276" w:lineRule="auto"/>
        <w:ind w:left="2160"/>
        <w:contextualSpacing/>
        <w:jc w:val="both"/>
        <w:rPr>
          <w:rFonts w:asciiTheme="minorHAnsi" w:hAnsiTheme="minorHAnsi"/>
          <w:color w:val="000000" w:themeColor="text1"/>
          <w:sz w:val="22"/>
        </w:rPr>
      </w:pPr>
      <w:r w:rsidRPr="0073185C">
        <w:rPr>
          <w:rFonts w:asciiTheme="minorHAnsi" w:hAnsiTheme="minorHAnsi"/>
          <w:color w:val="000000" w:themeColor="text1"/>
          <w:sz w:val="22"/>
        </w:rPr>
        <w:t xml:space="preserve">Kiswe Live video Cloud: A system where an editor can assign a bumper video that will be added to the clipping system </w:t>
      </w:r>
    </w:p>
    <w:p w14:paraId="38ED7E65" w14:textId="77777777" w:rsidR="00042D90" w:rsidRPr="0073185C" w:rsidRDefault="00042D90" w:rsidP="00042D90">
      <w:pPr>
        <w:numPr>
          <w:ilvl w:val="1"/>
          <w:numId w:val="16"/>
        </w:numPr>
        <w:spacing w:before="0" w:after="0" w:line="276" w:lineRule="auto"/>
        <w:ind w:hanging="360"/>
        <w:contextualSpacing/>
        <w:jc w:val="both"/>
        <w:rPr>
          <w:rFonts w:asciiTheme="minorHAnsi" w:hAnsiTheme="minorHAnsi"/>
          <w:color w:val="000000" w:themeColor="text1"/>
          <w:sz w:val="22"/>
        </w:rPr>
      </w:pPr>
      <w:r w:rsidRPr="0073185C">
        <w:rPr>
          <w:rFonts w:asciiTheme="minorHAnsi" w:hAnsiTheme="minorHAnsi"/>
          <w:color w:val="000000" w:themeColor="text1"/>
          <w:sz w:val="22"/>
        </w:rPr>
        <w:lastRenderedPageBreak/>
        <w:t>Clipping Tool: automatically connect with the correct user registered in the Wall of Moments mobile app for which the video is clipped.</w:t>
      </w:r>
    </w:p>
    <w:p w14:paraId="0A16C5C2" w14:textId="77777777" w:rsidR="00042D90" w:rsidRPr="0073185C" w:rsidRDefault="00042D90" w:rsidP="00042D90">
      <w:pPr>
        <w:numPr>
          <w:ilvl w:val="1"/>
          <w:numId w:val="16"/>
        </w:numPr>
        <w:spacing w:before="0" w:after="0" w:line="276" w:lineRule="auto"/>
        <w:ind w:hanging="360"/>
        <w:contextualSpacing/>
        <w:jc w:val="both"/>
        <w:rPr>
          <w:rFonts w:asciiTheme="minorHAnsi" w:hAnsiTheme="minorHAnsi"/>
          <w:color w:val="000000" w:themeColor="text1"/>
          <w:sz w:val="22"/>
        </w:rPr>
      </w:pPr>
      <w:r w:rsidRPr="0073185C">
        <w:rPr>
          <w:rFonts w:asciiTheme="minorHAnsi" w:hAnsiTheme="minorHAnsi"/>
          <w:color w:val="000000" w:themeColor="text1"/>
          <w:sz w:val="22"/>
        </w:rPr>
        <w:t>Editor Dashboard: bot functionality (conversation with contributor), syncing of social media messages and user generated photos, creation of Stream of Moments and personalised aftermovies, segmented communication with end users, creation of stories based on user generated content</w:t>
      </w:r>
    </w:p>
    <w:p w14:paraId="26AD4785" w14:textId="77777777" w:rsidR="00042D90" w:rsidRPr="0073185C" w:rsidRDefault="00042D90" w:rsidP="00042D90">
      <w:pPr>
        <w:numPr>
          <w:ilvl w:val="1"/>
          <w:numId w:val="16"/>
        </w:numPr>
        <w:spacing w:before="0" w:after="0" w:line="276" w:lineRule="auto"/>
        <w:ind w:hanging="360"/>
        <w:contextualSpacing/>
        <w:jc w:val="both"/>
        <w:rPr>
          <w:rFonts w:asciiTheme="minorHAnsi" w:hAnsiTheme="minorHAnsi"/>
          <w:color w:val="000000" w:themeColor="text1"/>
          <w:sz w:val="22"/>
        </w:rPr>
      </w:pPr>
      <w:r w:rsidRPr="0073185C">
        <w:rPr>
          <w:rFonts w:asciiTheme="minorHAnsi" w:hAnsiTheme="minorHAnsi"/>
          <w:color w:val="000000" w:themeColor="text1"/>
          <w:sz w:val="22"/>
        </w:rPr>
        <w:t>Social media analysis: adding an automated system to stream and analyse social media posts and send be relevant posts to the editorial dashboard</w:t>
      </w:r>
    </w:p>
    <w:p w14:paraId="1482C0FA" w14:textId="77777777" w:rsidR="00042D90" w:rsidRPr="0073185C" w:rsidRDefault="00042D90" w:rsidP="00042D90">
      <w:pPr>
        <w:jc w:val="both"/>
        <w:rPr>
          <w:rFonts w:asciiTheme="minorHAnsi" w:hAnsiTheme="minorHAnsi"/>
          <w:color w:val="000000" w:themeColor="text1"/>
          <w:sz w:val="22"/>
        </w:rPr>
      </w:pPr>
      <w:r w:rsidRPr="0073185C">
        <w:rPr>
          <w:rFonts w:asciiTheme="minorHAnsi" w:hAnsiTheme="minorHAnsi"/>
          <w:color w:val="000000" w:themeColor="text1"/>
          <w:sz w:val="22"/>
        </w:rPr>
        <w:t>Concretely, the demonstrator will show the following applications.</w:t>
      </w:r>
    </w:p>
    <w:p w14:paraId="77320498" w14:textId="77777777" w:rsidR="00042D90" w:rsidRPr="0073185C" w:rsidRDefault="00042D90" w:rsidP="00042D90">
      <w:pPr>
        <w:jc w:val="both"/>
        <w:rPr>
          <w:rFonts w:asciiTheme="minorHAnsi" w:hAnsiTheme="minorHAnsi"/>
          <w:color w:val="000000" w:themeColor="text1"/>
          <w:sz w:val="22"/>
        </w:rPr>
      </w:pPr>
      <w:r w:rsidRPr="0073185C">
        <w:rPr>
          <w:rFonts w:asciiTheme="minorHAnsi" w:hAnsiTheme="minorHAnsi"/>
          <w:b/>
          <w:i/>
          <w:color w:val="000000" w:themeColor="text1"/>
          <w:sz w:val="22"/>
        </w:rPr>
        <w:t>1/ Multi-stream live event experience</w:t>
      </w:r>
    </w:p>
    <w:p w14:paraId="54E729E3" w14:textId="77777777" w:rsidR="00042D90" w:rsidRPr="0073185C" w:rsidRDefault="00042D90" w:rsidP="00042D90">
      <w:pPr>
        <w:jc w:val="both"/>
        <w:rPr>
          <w:rFonts w:asciiTheme="minorHAnsi" w:hAnsiTheme="minorHAnsi"/>
          <w:color w:val="000000" w:themeColor="text1"/>
          <w:sz w:val="22"/>
        </w:rPr>
      </w:pPr>
      <w:r w:rsidRPr="0073185C">
        <w:rPr>
          <w:rFonts w:asciiTheme="minorHAnsi" w:hAnsiTheme="minorHAnsi"/>
          <w:color w:val="000000" w:themeColor="text1"/>
          <w:sz w:val="22"/>
        </w:rPr>
        <w:t xml:space="preserve">The demonstrator will show the resulting pre-, during and post-game event experience, based on the content created during the test capture event at the Amsterdam ArenA. The created event experience will be available as a set of stories created during the event and as personalised interview video to watch in replay mode. The viewer can still see and browse through the conversations from during the event. </w:t>
      </w:r>
    </w:p>
    <w:p w14:paraId="5B7B0620" w14:textId="77777777" w:rsidR="00042D90" w:rsidRPr="0073185C" w:rsidRDefault="00042D90" w:rsidP="00042D90">
      <w:pPr>
        <w:jc w:val="both"/>
        <w:rPr>
          <w:rFonts w:asciiTheme="minorHAnsi" w:hAnsiTheme="minorHAnsi"/>
          <w:color w:val="000000" w:themeColor="text1"/>
          <w:sz w:val="22"/>
          <w:szCs w:val="22"/>
        </w:rPr>
      </w:pPr>
      <w:r w:rsidRPr="0073185C">
        <w:rPr>
          <w:rFonts w:asciiTheme="minorHAnsi" w:hAnsiTheme="minorHAnsi"/>
          <w:b/>
          <w:i/>
          <w:color w:val="000000" w:themeColor="text1"/>
          <w:sz w:val="22"/>
          <w:szCs w:val="22"/>
        </w:rPr>
        <w:t>2/ Wall of Moments on dynamic public displays</w:t>
      </w:r>
    </w:p>
    <w:p w14:paraId="6FA0F740" w14:textId="660E2960" w:rsidR="00042D90" w:rsidRPr="0073185C" w:rsidRDefault="00042D90" w:rsidP="00042D90">
      <w:pPr>
        <w:jc w:val="both"/>
        <w:rPr>
          <w:rFonts w:asciiTheme="minorHAnsi" w:hAnsiTheme="minorHAnsi"/>
          <w:color w:val="000000" w:themeColor="text1"/>
          <w:sz w:val="22"/>
          <w:szCs w:val="22"/>
        </w:rPr>
      </w:pPr>
      <w:r w:rsidRPr="0073185C">
        <w:rPr>
          <w:rFonts w:asciiTheme="minorHAnsi" w:hAnsiTheme="minorHAnsi"/>
          <w:color w:val="000000" w:themeColor="text1"/>
          <w:sz w:val="22"/>
          <w:szCs w:val="22"/>
        </w:rPr>
        <w:t xml:space="preserve">The Wall of Moments on public display will show an </w:t>
      </w:r>
      <w:r w:rsidRPr="0073185C">
        <w:rPr>
          <w:rFonts w:asciiTheme="minorHAnsi" w:hAnsiTheme="minorHAnsi"/>
          <w:b/>
          <w:color w:val="000000" w:themeColor="text1"/>
          <w:sz w:val="22"/>
          <w:szCs w:val="22"/>
        </w:rPr>
        <w:t>aggregate and balanced mix</w:t>
      </w:r>
      <w:r w:rsidRPr="0073185C">
        <w:rPr>
          <w:rFonts w:asciiTheme="minorHAnsi" w:hAnsiTheme="minorHAnsi"/>
          <w:color w:val="000000" w:themeColor="text1"/>
          <w:sz w:val="22"/>
          <w:szCs w:val="22"/>
        </w:rPr>
        <w:t xml:space="preserve"> of social media comments, user gen photos and videos, selected fragments of the co-creation live show and professionally captured game highlights. This fine and coherent selection of </w:t>
      </w:r>
      <w:r w:rsidRPr="0073185C">
        <w:rPr>
          <w:rFonts w:asciiTheme="minorHAnsi" w:hAnsiTheme="minorHAnsi"/>
          <w:i/>
          <w:color w:val="000000" w:themeColor="text1"/>
          <w:sz w:val="22"/>
          <w:szCs w:val="22"/>
        </w:rPr>
        <w:t>best moments</w:t>
      </w:r>
      <w:r w:rsidRPr="0073185C">
        <w:rPr>
          <w:rFonts w:asciiTheme="minorHAnsi" w:hAnsiTheme="minorHAnsi"/>
          <w:color w:val="000000" w:themeColor="text1"/>
          <w:sz w:val="22"/>
          <w:szCs w:val="22"/>
        </w:rPr>
        <w:t xml:space="preserve"> will typically be consumed during the break and after the match on public display in and around the stadium.</w:t>
      </w:r>
      <w:r>
        <w:rPr>
          <w:rFonts w:asciiTheme="minorHAnsi" w:hAnsiTheme="minorHAnsi"/>
          <w:color w:val="000000" w:themeColor="text1"/>
          <w:sz w:val="22"/>
          <w:szCs w:val="22"/>
        </w:rPr>
        <w:t xml:space="preserve"> </w:t>
      </w:r>
      <w:r w:rsidRPr="0073185C">
        <w:rPr>
          <w:rFonts w:asciiTheme="minorHAnsi" w:hAnsiTheme="minorHAnsi"/>
          <w:color w:val="000000" w:themeColor="text1"/>
          <w:sz w:val="22"/>
          <w:szCs w:val="22"/>
        </w:rPr>
        <w:t>Some displays will be connected to an ibeacon. When a user passes the display, the content will be adapted to the interest of the user.</w:t>
      </w:r>
      <w:r>
        <w:rPr>
          <w:rFonts w:asciiTheme="minorHAnsi" w:hAnsiTheme="minorHAnsi"/>
          <w:color w:val="000000" w:themeColor="text1"/>
          <w:sz w:val="22"/>
          <w:szCs w:val="22"/>
        </w:rPr>
        <w:t xml:space="preserve"> </w:t>
      </w:r>
      <w:r w:rsidRPr="0073185C">
        <w:rPr>
          <w:rFonts w:asciiTheme="minorHAnsi" w:hAnsiTheme="minorHAnsi"/>
          <w:color w:val="000000" w:themeColor="text1"/>
          <w:sz w:val="22"/>
          <w:szCs w:val="22"/>
        </w:rPr>
        <w:t>Whenever possible, the Wall of Moments platform will take into account:</w:t>
      </w:r>
    </w:p>
    <w:p w14:paraId="0D3A348F" w14:textId="77777777" w:rsidR="00042D90" w:rsidRPr="0073185C" w:rsidRDefault="00042D90" w:rsidP="00042D90">
      <w:pPr>
        <w:numPr>
          <w:ilvl w:val="0"/>
          <w:numId w:val="15"/>
        </w:numPr>
        <w:spacing w:before="0" w:after="0" w:line="276" w:lineRule="auto"/>
        <w:ind w:hanging="360"/>
        <w:contextualSpacing/>
        <w:jc w:val="both"/>
        <w:rPr>
          <w:rFonts w:asciiTheme="minorHAnsi" w:hAnsiTheme="minorHAnsi"/>
          <w:color w:val="000000" w:themeColor="text1"/>
          <w:sz w:val="22"/>
          <w:szCs w:val="22"/>
        </w:rPr>
      </w:pPr>
      <w:r w:rsidRPr="0073185C">
        <w:rPr>
          <w:rFonts w:asciiTheme="minorHAnsi" w:hAnsiTheme="minorHAnsi"/>
          <w:color w:val="000000" w:themeColor="text1"/>
          <w:sz w:val="22"/>
          <w:szCs w:val="22"/>
        </w:rPr>
        <w:t>synchronisation in time and context between different sources, e.g. a social media message, a user gen photo or video, information on the match. In the resulting Wall Of Moments experience, these matching sources could be combined in one image.</w:t>
      </w:r>
    </w:p>
    <w:p w14:paraId="0CFF116B" w14:textId="77777777" w:rsidR="00042D90" w:rsidRPr="0073185C" w:rsidRDefault="00042D90" w:rsidP="00042D90">
      <w:pPr>
        <w:numPr>
          <w:ilvl w:val="0"/>
          <w:numId w:val="15"/>
        </w:numPr>
        <w:spacing w:before="0" w:after="0" w:line="276" w:lineRule="auto"/>
        <w:ind w:hanging="360"/>
        <w:contextualSpacing/>
        <w:jc w:val="both"/>
        <w:rPr>
          <w:rFonts w:asciiTheme="minorHAnsi" w:hAnsiTheme="minorHAnsi"/>
          <w:color w:val="000000" w:themeColor="text1"/>
          <w:sz w:val="22"/>
          <w:szCs w:val="22"/>
        </w:rPr>
      </w:pPr>
      <w:r w:rsidRPr="0073185C">
        <w:rPr>
          <w:rFonts w:asciiTheme="minorHAnsi" w:hAnsiTheme="minorHAnsi"/>
          <w:color w:val="000000" w:themeColor="text1"/>
          <w:sz w:val="22"/>
          <w:szCs w:val="22"/>
        </w:rPr>
        <w:t>(auto)tagging of content to link different sources</w:t>
      </w:r>
    </w:p>
    <w:p w14:paraId="304BE394" w14:textId="77777777" w:rsidR="00042D90" w:rsidRPr="0073185C" w:rsidRDefault="00042D90" w:rsidP="00042D90">
      <w:pPr>
        <w:numPr>
          <w:ilvl w:val="0"/>
          <w:numId w:val="15"/>
        </w:numPr>
        <w:spacing w:before="0" w:after="0" w:line="276" w:lineRule="auto"/>
        <w:ind w:hanging="360"/>
        <w:contextualSpacing/>
        <w:jc w:val="both"/>
        <w:rPr>
          <w:rFonts w:asciiTheme="minorHAnsi" w:hAnsiTheme="minorHAnsi"/>
          <w:color w:val="000000" w:themeColor="text1"/>
          <w:sz w:val="22"/>
          <w:szCs w:val="22"/>
        </w:rPr>
      </w:pPr>
      <w:r w:rsidRPr="0073185C">
        <w:rPr>
          <w:rFonts w:asciiTheme="minorHAnsi" w:hAnsiTheme="minorHAnsi"/>
          <w:color w:val="000000" w:themeColor="text1"/>
          <w:sz w:val="22"/>
          <w:szCs w:val="22"/>
        </w:rPr>
        <w:t>optionally update the stream of content based by the nearby presence of a contributor</w:t>
      </w:r>
    </w:p>
    <w:p w14:paraId="6A6676F6" w14:textId="77777777" w:rsidR="00042D90" w:rsidRPr="0073185C" w:rsidRDefault="00042D90" w:rsidP="00042D90">
      <w:pPr>
        <w:numPr>
          <w:ilvl w:val="0"/>
          <w:numId w:val="15"/>
        </w:numPr>
        <w:spacing w:before="0" w:after="0" w:line="276" w:lineRule="auto"/>
        <w:ind w:hanging="360"/>
        <w:contextualSpacing/>
        <w:jc w:val="both"/>
        <w:rPr>
          <w:rFonts w:asciiTheme="minorHAnsi" w:hAnsiTheme="minorHAnsi"/>
          <w:color w:val="000000" w:themeColor="text1"/>
          <w:sz w:val="22"/>
          <w:szCs w:val="22"/>
        </w:rPr>
      </w:pPr>
      <w:r w:rsidRPr="0073185C">
        <w:rPr>
          <w:rFonts w:asciiTheme="minorHAnsi" w:hAnsiTheme="minorHAnsi"/>
          <w:color w:val="000000" w:themeColor="text1"/>
          <w:sz w:val="22"/>
          <w:szCs w:val="22"/>
        </w:rPr>
        <w:t xml:space="preserve">the story flow of the match by matching game highlights </w:t>
      </w:r>
    </w:p>
    <w:p w14:paraId="77EE9F2B" w14:textId="77777777" w:rsidR="00042D90" w:rsidRPr="0073185C" w:rsidRDefault="00042D90" w:rsidP="00042D90">
      <w:pPr>
        <w:jc w:val="both"/>
        <w:rPr>
          <w:rFonts w:asciiTheme="minorHAnsi" w:hAnsiTheme="minorHAnsi"/>
          <w:color w:val="000000" w:themeColor="text1"/>
          <w:sz w:val="22"/>
          <w:szCs w:val="22"/>
        </w:rPr>
      </w:pPr>
      <w:r w:rsidRPr="0073185C">
        <w:rPr>
          <w:rFonts w:asciiTheme="minorHAnsi" w:hAnsiTheme="minorHAnsi"/>
          <w:color w:val="000000" w:themeColor="text1"/>
          <w:sz w:val="22"/>
          <w:szCs w:val="22"/>
        </w:rPr>
        <w:t xml:space="preserve">In order to generate the Wall of Moments and Stream of Moments, an </w:t>
      </w:r>
      <w:r w:rsidRPr="0073185C">
        <w:rPr>
          <w:rFonts w:asciiTheme="minorHAnsi" w:hAnsiTheme="minorHAnsi"/>
          <w:b/>
          <w:color w:val="000000" w:themeColor="text1"/>
          <w:sz w:val="22"/>
          <w:szCs w:val="22"/>
        </w:rPr>
        <w:t>editor dashboard tool,</w:t>
      </w:r>
      <w:r w:rsidRPr="0073185C">
        <w:rPr>
          <w:rFonts w:asciiTheme="minorHAnsi" w:hAnsiTheme="minorHAnsi"/>
          <w:color w:val="000000" w:themeColor="text1"/>
          <w:sz w:val="22"/>
          <w:szCs w:val="22"/>
        </w:rPr>
        <w:t xml:space="preserve"> acting as a </w:t>
      </w:r>
      <w:r w:rsidRPr="0073185C">
        <w:rPr>
          <w:rFonts w:asciiTheme="minorHAnsi" w:hAnsiTheme="minorHAnsi"/>
          <w:i/>
          <w:color w:val="000000" w:themeColor="text1"/>
          <w:sz w:val="22"/>
          <w:szCs w:val="22"/>
        </w:rPr>
        <w:t>content aggregation platform</w:t>
      </w:r>
      <w:r w:rsidRPr="0073185C">
        <w:rPr>
          <w:rFonts w:asciiTheme="minorHAnsi" w:hAnsiTheme="minorHAnsi"/>
          <w:color w:val="000000" w:themeColor="text1"/>
          <w:sz w:val="22"/>
          <w:szCs w:val="22"/>
        </w:rPr>
        <w:t xml:space="preserve">, shows the various incoming sources and allows the editor to interact with the fan in the stadium and at home through the Wall of Moments mobile app and to respond on the different input sources as good as possible. The editor is presented social media feeds that are filtered on relevance; the dashboard shows user generated content in alignment with social buzz based on time, (location) and possibly auto-tagging context. The editor tool also allows to create stories to be published in the mobile app, in a semi-automated way. </w:t>
      </w:r>
    </w:p>
    <w:p w14:paraId="185D32BA" w14:textId="77777777" w:rsidR="00042D90" w:rsidRPr="0073185C" w:rsidRDefault="00042D90" w:rsidP="00042D90">
      <w:pPr>
        <w:rPr>
          <w:color w:val="000000" w:themeColor="text1"/>
        </w:rPr>
      </w:pPr>
    </w:p>
    <w:p w14:paraId="4A6FD805" w14:textId="77777777" w:rsidR="00042D90" w:rsidRPr="0073185C" w:rsidRDefault="00042D90" w:rsidP="00042D90">
      <w:pPr>
        <w:jc w:val="both"/>
        <w:rPr>
          <w:rFonts w:asciiTheme="minorHAnsi" w:hAnsiTheme="minorHAnsi"/>
          <w:b/>
          <w:i/>
          <w:color w:val="000000" w:themeColor="text1"/>
          <w:sz w:val="22"/>
        </w:rPr>
      </w:pPr>
      <w:r w:rsidRPr="0073185C">
        <w:rPr>
          <w:rFonts w:asciiTheme="minorHAnsi" w:hAnsiTheme="minorHAnsi"/>
          <w:b/>
          <w:i/>
          <w:color w:val="000000" w:themeColor="text1"/>
          <w:sz w:val="22"/>
        </w:rPr>
        <w:t>2/ Interactive TV screen application</w:t>
      </w:r>
    </w:p>
    <w:p w14:paraId="3FBF1879" w14:textId="77777777" w:rsidR="00042D90" w:rsidRPr="0073185C" w:rsidRDefault="00042D90" w:rsidP="00042D90">
      <w:pPr>
        <w:keepNext/>
        <w:jc w:val="center"/>
        <w:rPr>
          <w:color w:val="000000" w:themeColor="text1"/>
        </w:rPr>
      </w:pPr>
      <w:r w:rsidRPr="0073185C">
        <w:rPr>
          <w:noProof/>
          <w:color w:val="000000" w:themeColor="text1"/>
          <w:lang w:val="en-US" w:eastAsia="en-US"/>
        </w:rPr>
        <w:lastRenderedPageBreak/>
        <w:drawing>
          <wp:inline distT="0" distB="0" distL="0" distR="0" wp14:anchorId="522EC3F8" wp14:editId="3A9328E9">
            <wp:extent cx="4695825" cy="3169247"/>
            <wp:effectExtent l="0" t="0" r="0" b="0"/>
            <wp:docPr id="63"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screen">
                      <a:extLst>
                        <a:ext uri="{28A0092B-C50C-407E-A947-70E740481C1C}">
                          <a14:useLocalDpi xmlns:a14="http://schemas.microsoft.com/office/drawing/2010/main"/>
                        </a:ext>
                      </a:extLst>
                    </a:blip>
                    <a:srcRect/>
                    <a:stretch>
                      <a:fillRect/>
                    </a:stretch>
                  </pic:blipFill>
                  <pic:spPr bwMode="auto">
                    <a:xfrm>
                      <a:off x="0" y="0"/>
                      <a:ext cx="4698158" cy="3170821"/>
                    </a:xfrm>
                    <a:prstGeom prst="rect">
                      <a:avLst/>
                    </a:prstGeom>
                    <a:noFill/>
                  </pic:spPr>
                </pic:pic>
              </a:graphicData>
            </a:graphic>
          </wp:inline>
        </w:drawing>
      </w:r>
    </w:p>
    <w:p w14:paraId="211ABFF0" w14:textId="38B36796" w:rsidR="00042D90" w:rsidRPr="00042D90" w:rsidRDefault="00042D90" w:rsidP="00042D90">
      <w:pPr>
        <w:pStyle w:val="Caption"/>
        <w:jc w:val="center"/>
      </w:pPr>
      <w:bookmarkStart w:id="71" w:name="_Toc510615999"/>
      <w:bookmarkStart w:id="72" w:name="_Toc527390007"/>
      <w:r w:rsidRPr="00042D90">
        <w:t xml:space="preserve">Figure </w:t>
      </w:r>
      <w:r w:rsidRPr="00042D90">
        <w:fldChar w:fldCharType="begin"/>
      </w:r>
      <w:r w:rsidRPr="00042D90">
        <w:instrText xml:space="preserve"> SEQ Figure \* ARABIC </w:instrText>
      </w:r>
      <w:r w:rsidRPr="00042D90">
        <w:fldChar w:fldCharType="separate"/>
      </w:r>
      <w:r w:rsidR="00E0560B">
        <w:rPr>
          <w:noProof/>
        </w:rPr>
        <w:t>13</w:t>
      </w:r>
      <w:r w:rsidRPr="00042D90">
        <w:fldChar w:fldCharType="end"/>
      </w:r>
      <w:r w:rsidRPr="00042D90">
        <w:t>: an interactive TV screen application.</w:t>
      </w:r>
      <w:bookmarkEnd w:id="71"/>
      <w:bookmarkEnd w:id="72"/>
    </w:p>
    <w:p w14:paraId="1A4215D5" w14:textId="77777777" w:rsidR="00042D90" w:rsidRPr="0073185C" w:rsidRDefault="00042D90" w:rsidP="00042D90">
      <w:pPr>
        <w:jc w:val="both"/>
        <w:rPr>
          <w:color w:val="000000" w:themeColor="text1"/>
        </w:rPr>
      </w:pPr>
      <w:r w:rsidRPr="0073185C">
        <w:rPr>
          <w:color w:val="000000" w:themeColor="text1"/>
        </w:rPr>
        <w:t xml:space="preserve">The second NL demo consists of an interactive application, running on a set-top box, provisioning for limited interaction based on a side bar menu. Features include </w:t>
      </w:r>
      <w:r w:rsidRPr="0073185C">
        <w:rPr>
          <w:rFonts w:asciiTheme="minorHAnsi" w:hAnsiTheme="minorHAnsi"/>
          <w:color w:val="000000" w:themeColor="text1"/>
          <w:sz w:val="22"/>
        </w:rPr>
        <w:t>multiple custom video channels, such as different camera angles, player tracking cameras, or an analysis-mode view</w:t>
      </w:r>
      <w:r w:rsidRPr="0073185C">
        <w:rPr>
          <w:color w:val="000000" w:themeColor="text1"/>
        </w:rPr>
        <w:t>.</w:t>
      </w:r>
    </w:p>
    <w:p w14:paraId="744C5655" w14:textId="77777777" w:rsidR="00042D90" w:rsidRPr="0073185C" w:rsidRDefault="00042D90" w:rsidP="00042D90">
      <w:pPr>
        <w:jc w:val="both"/>
        <w:rPr>
          <w:rFonts w:asciiTheme="minorHAnsi" w:hAnsiTheme="minorHAnsi"/>
          <w:b/>
          <w:i/>
          <w:color w:val="000000" w:themeColor="text1"/>
          <w:sz w:val="22"/>
        </w:rPr>
      </w:pPr>
      <w:r w:rsidRPr="0073185C">
        <w:rPr>
          <w:rFonts w:asciiTheme="minorHAnsi" w:hAnsiTheme="minorHAnsi"/>
          <w:b/>
          <w:i/>
          <w:color w:val="000000" w:themeColor="text1"/>
          <w:sz w:val="22"/>
        </w:rPr>
        <w:t>3/ Interactive smartphone application</w:t>
      </w:r>
    </w:p>
    <w:p w14:paraId="2F98DF6F" w14:textId="77777777" w:rsidR="00042D90" w:rsidRPr="0073185C" w:rsidRDefault="00042D90" w:rsidP="00042D90">
      <w:pPr>
        <w:keepNext/>
        <w:jc w:val="center"/>
        <w:rPr>
          <w:color w:val="000000" w:themeColor="text1"/>
        </w:rPr>
      </w:pPr>
      <w:r w:rsidRPr="0073185C">
        <w:rPr>
          <w:noProof/>
          <w:color w:val="000000" w:themeColor="text1"/>
          <w:lang w:val="en-US" w:eastAsia="en-US"/>
        </w:rPr>
        <w:drawing>
          <wp:inline distT="0" distB="0" distL="0" distR="0" wp14:anchorId="7583F193" wp14:editId="61D79401">
            <wp:extent cx="3143250" cy="1749232"/>
            <wp:effectExtent l="0" t="0" r="0" b="3810"/>
            <wp:docPr id="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cstate="screen">
                      <a:extLst>
                        <a:ext uri="{28A0092B-C50C-407E-A947-70E740481C1C}">
                          <a14:useLocalDpi xmlns:a14="http://schemas.microsoft.com/office/drawing/2010/main"/>
                        </a:ext>
                      </a:extLst>
                    </a:blip>
                    <a:srcRect/>
                    <a:stretch/>
                  </pic:blipFill>
                  <pic:spPr bwMode="auto">
                    <a:xfrm>
                      <a:off x="0" y="0"/>
                      <a:ext cx="3141518" cy="1748268"/>
                    </a:xfrm>
                    <a:prstGeom prst="rect">
                      <a:avLst/>
                    </a:prstGeom>
                    <a:noFill/>
                    <a:ln>
                      <a:noFill/>
                    </a:ln>
                    <a:extLst>
                      <a:ext uri="{53640926-AAD7-44D8-BBD7-CCE9431645EC}">
                        <a14:shadowObscured xmlns:a14="http://schemas.microsoft.com/office/drawing/2010/main"/>
                      </a:ext>
                    </a:extLst>
                  </pic:spPr>
                </pic:pic>
              </a:graphicData>
            </a:graphic>
          </wp:inline>
        </w:drawing>
      </w:r>
    </w:p>
    <w:p w14:paraId="16C0762D" w14:textId="368BF7B1" w:rsidR="00042D90" w:rsidRPr="00042D90" w:rsidRDefault="00042D90" w:rsidP="00042D90">
      <w:pPr>
        <w:pStyle w:val="Caption"/>
        <w:jc w:val="center"/>
      </w:pPr>
      <w:bookmarkStart w:id="73" w:name="_Toc510616000"/>
      <w:bookmarkStart w:id="74" w:name="_Toc527390008"/>
      <w:r w:rsidRPr="00042D90">
        <w:t xml:space="preserve">Figure </w:t>
      </w:r>
      <w:r w:rsidRPr="00042D90">
        <w:fldChar w:fldCharType="begin"/>
      </w:r>
      <w:r w:rsidRPr="00042D90">
        <w:instrText xml:space="preserve"> SEQ Figure \* ARABIC </w:instrText>
      </w:r>
      <w:r w:rsidRPr="00042D90">
        <w:fldChar w:fldCharType="separate"/>
      </w:r>
      <w:r w:rsidR="00E0560B">
        <w:rPr>
          <w:noProof/>
        </w:rPr>
        <w:t>14</w:t>
      </w:r>
      <w:r w:rsidRPr="00042D90">
        <w:fldChar w:fldCharType="end"/>
      </w:r>
      <w:r w:rsidRPr="00042D90">
        <w:t>: an interactive smartphone application.</w:t>
      </w:r>
      <w:bookmarkEnd w:id="73"/>
      <w:bookmarkEnd w:id="74"/>
    </w:p>
    <w:p w14:paraId="60DE6C8E" w14:textId="5C45E1C9" w:rsidR="00042D90" w:rsidRDefault="00042D90" w:rsidP="00042D90">
      <w:pPr>
        <w:jc w:val="both"/>
        <w:rPr>
          <w:rFonts w:asciiTheme="minorHAnsi" w:hAnsiTheme="minorHAnsi"/>
          <w:color w:val="000000" w:themeColor="text1"/>
          <w:sz w:val="22"/>
        </w:rPr>
      </w:pPr>
      <w:r w:rsidRPr="0073185C">
        <w:rPr>
          <w:color w:val="000000" w:themeColor="text1"/>
        </w:rPr>
        <w:t xml:space="preserve">The third NL demo consists of an interactive application, running on a smartphone, offering in-stadium interaction and content, such as </w:t>
      </w:r>
      <w:r w:rsidRPr="0073185C">
        <w:rPr>
          <w:rFonts w:asciiTheme="minorHAnsi" w:hAnsiTheme="minorHAnsi"/>
          <w:color w:val="000000" w:themeColor="text1"/>
          <w:sz w:val="22"/>
        </w:rPr>
        <w:t>highlight videos, interactive replay videos and an analysis mode. In addition, voting/betting features are implemented.</w:t>
      </w:r>
    </w:p>
    <w:p w14:paraId="7FF3B9C0" w14:textId="4B307B85" w:rsidR="00E951FF" w:rsidRDefault="00E951FF" w:rsidP="00E951FF">
      <w:pPr>
        <w:pStyle w:val="ITEAHeading2"/>
      </w:pPr>
      <w:bookmarkStart w:id="75" w:name="_Toc527389972"/>
      <w:r w:rsidRPr="00E951FF">
        <w:t>Demonstration at remote locations in Korea and Turkey</w:t>
      </w:r>
      <w:bookmarkEnd w:id="75"/>
    </w:p>
    <w:p w14:paraId="4A73249C" w14:textId="77777777" w:rsidR="00E951FF" w:rsidRPr="00E951FF" w:rsidRDefault="00E951FF" w:rsidP="00E951FF">
      <w:pPr>
        <w:pStyle w:val="ITEABodyText"/>
        <w:rPr>
          <w:lang w:val="en-US"/>
        </w:rPr>
      </w:pPr>
    </w:p>
    <w:p w14:paraId="7332A3F9" w14:textId="77777777" w:rsidR="00E0560B" w:rsidRDefault="00E951FF" w:rsidP="00E0560B">
      <w:pPr>
        <w:pStyle w:val="ITEABodyText"/>
        <w:keepNext/>
        <w:jc w:val="center"/>
      </w:pPr>
      <w:r w:rsidRPr="00E951FF">
        <w:rPr>
          <w:i/>
          <w:noProof/>
          <w:lang w:val="en-US" w:eastAsia="en-US"/>
        </w:rPr>
        <w:lastRenderedPageBreak/>
        <w:drawing>
          <wp:inline distT="0" distB="0" distL="0" distR="0" wp14:anchorId="11FA3D47" wp14:editId="0AFA27B6">
            <wp:extent cx="3794078" cy="15650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03181" cy="1568812"/>
                    </a:xfrm>
                    <a:prstGeom prst="rect">
                      <a:avLst/>
                    </a:prstGeom>
                  </pic:spPr>
                </pic:pic>
              </a:graphicData>
            </a:graphic>
          </wp:inline>
        </w:drawing>
      </w:r>
    </w:p>
    <w:p w14:paraId="0BA6069C" w14:textId="40270F39" w:rsidR="00E951FF" w:rsidRDefault="00E0560B" w:rsidP="00E0560B">
      <w:pPr>
        <w:pStyle w:val="Caption"/>
        <w:jc w:val="center"/>
        <w:rPr>
          <w:lang w:val="en-US"/>
        </w:rPr>
      </w:pPr>
      <w:bookmarkStart w:id="76" w:name="_Toc527390009"/>
      <w:r>
        <w:t xml:space="preserve">Figure </w:t>
      </w:r>
      <w:r>
        <w:fldChar w:fldCharType="begin"/>
      </w:r>
      <w:r>
        <w:instrText xml:space="preserve"> SEQ Figure \* ARABIC </w:instrText>
      </w:r>
      <w:r>
        <w:fldChar w:fldCharType="separate"/>
      </w:r>
      <w:r>
        <w:rPr>
          <w:noProof/>
        </w:rPr>
        <w:t>15</w:t>
      </w:r>
      <w:r>
        <w:fldChar w:fldCharType="end"/>
      </w:r>
      <w:r>
        <w:t xml:space="preserve">: </w:t>
      </w:r>
      <w:r w:rsidRPr="00E951FF">
        <w:t>an interactive smartphone application.</w:t>
      </w:r>
      <w:bookmarkEnd w:id="76"/>
    </w:p>
    <w:p w14:paraId="265EB532" w14:textId="7F59448A" w:rsidR="004E379B" w:rsidRDefault="00E951FF" w:rsidP="005C397B">
      <w:pPr>
        <w:pStyle w:val="ITEABodyText"/>
      </w:pPr>
      <w:r w:rsidRPr="00E951FF">
        <w:rPr>
          <w:lang w:val="en-US"/>
        </w:rPr>
        <w:t>In Korea, a wide screen with multiple TVs or panels will show the immersive video at a public place. The public viewing system will receive the multiple video streams and manipulate for spatial and temporal synchronization.</w:t>
      </w:r>
    </w:p>
    <w:p w14:paraId="469C7778" w14:textId="3DFF4BF3" w:rsidR="00E951FF" w:rsidRDefault="00E951FF" w:rsidP="00E951FF">
      <w:pPr>
        <w:pStyle w:val="ITEAHeading2"/>
      </w:pPr>
      <w:bookmarkStart w:id="77" w:name="_Toc527389973"/>
      <w:r w:rsidRPr="00E951FF">
        <w:t>Online Debate Application</w:t>
      </w:r>
      <w:bookmarkEnd w:id="77"/>
    </w:p>
    <w:p w14:paraId="21C5DB8C" w14:textId="51B11A69" w:rsidR="00361525" w:rsidRDefault="00361525" w:rsidP="00361525">
      <w:pPr>
        <w:spacing w:before="0" w:after="0"/>
        <w:jc w:val="both"/>
        <w:rPr>
          <w:rFonts w:ascii="Calibri" w:eastAsia="Calibri" w:hAnsi="Calibri" w:cs="Calibri"/>
          <w:color w:val="000000" w:themeColor="text1"/>
          <w:sz w:val="22"/>
          <w:szCs w:val="22"/>
        </w:rPr>
      </w:pPr>
      <w:r w:rsidRPr="0073185C">
        <w:rPr>
          <w:rFonts w:ascii="Calibri" w:eastAsia="Calibri" w:hAnsi="Calibri" w:cs="Calibri"/>
          <w:color w:val="000000" w:themeColor="text1"/>
          <w:sz w:val="22"/>
          <w:szCs w:val="22"/>
        </w:rPr>
        <w:t>As a part of the overall MOS2S demonstrator, the Turkish demonstrator will focus on developing “Online Debate” application, based on image equalization and infrastructure components of online debating. This application enables a group of people to meet up online by using their mobile phones or tablets at anywhere for talking about whether the happened position was correctly evaluated or not.</w:t>
      </w:r>
      <w:r>
        <w:rPr>
          <w:rFonts w:ascii="Calibri" w:eastAsia="Calibri" w:hAnsi="Calibri" w:cs="Calibri"/>
          <w:color w:val="000000" w:themeColor="text1"/>
          <w:sz w:val="22"/>
          <w:szCs w:val="22"/>
        </w:rPr>
        <w:t xml:space="preserve"> </w:t>
      </w:r>
      <w:r w:rsidRPr="0073185C">
        <w:rPr>
          <w:rFonts w:ascii="Calibri" w:eastAsia="Calibri" w:hAnsi="Calibri" w:cs="Calibri"/>
          <w:color w:val="000000" w:themeColor="text1"/>
          <w:sz w:val="22"/>
          <w:szCs w:val="22"/>
        </w:rPr>
        <w:t xml:space="preserve">This work requires performing a study on selection, design, development and application of the most appropriate streaming, transcoding and transrating methods in transferring multi-channel video streams with accompanying text content to both mobile and we connected devices which have different processing power and different internet band widths. </w:t>
      </w:r>
    </w:p>
    <w:p w14:paraId="124F1805" w14:textId="77777777" w:rsidR="00361525" w:rsidRPr="0073185C" w:rsidRDefault="00361525" w:rsidP="00361525">
      <w:pPr>
        <w:spacing w:before="0" w:after="0"/>
        <w:jc w:val="both"/>
        <w:rPr>
          <w:rFonts w:ascii="Calibri" w:eastAsia="Calibri" w:hAnsi="Calibri" w:cs="Calibri"/>
          <w:color w:val="000000" w:themeColor="text1"/>
          <w:sz w:val="22"/>
          <w:szCs w:val="22"/>
        </w:rPr>
      </w:pPr>
    </w:p>
    <w:p w14:paraId="3E8458E9" w14:textId="77777777" w:rsidR="00361525" w:rsidRPr="0073185C" w:rsidRDefault="00361525" w:rsidP="00361525">
      <w:pPr>
        <w:numPr>
          <w:ilvl w:val="0"/>
          <w:numId w:val="29"/>
        </w:numPr>
        <w:pBdr>
          <w:top w:val="nil"/>
          <w:left w:val="nil"/>
          <w:bottom w:val="nil"/>
          <w:right w:val="nil"/>
          <w:between w:val="nil"/>
        </w:pBdr>
        <w:spacing w:before="0" w:after="0"/>
        <w:jc w:val="both"/>
        <w:rPr>
          <w:color w:val="000000" w:themeColor="text1"/>
          <w:sz w:val="22"/>
          <w:szCs w:val="22"/>
        </w:rPr>
      </w:pPr>
      <w:r w:rsidRPr="0073185C">
        <w:rPr>
          <w:rFonts w:ascii="Calibri" w:eastAsia="Calibri" w:hAnsi="Calibri" w:cs="Calibri"/>
          <w:color w:val="000000" w:themeColor="text1"/>
          <w:sz w:val="22"/>
          <w:szCs w:val="22"/>
        </w:rPr>
        <w:t xml:space="preserve">Furthermore, “Online Debate” might evolve to a supporting structure for Crowd Journalism applications. </w:t>
      </w:r>
    </w:p>
    <w:p w14:paraId="7653AE52" w14:textId="77777777" w:rsidR="00361525" w:rsidRPr="0073185C" w:rsidRDefault="00361525" w:rsidP="00361525">
      <w:pPr>
        <w:numPr>
          <w:ilvl w:val="0"/>
          <w:numId w:val="29"/>
        </w:numPr>
        <w:pBdr>
          <w:top w:val="nil"/>
          <w:left w:val="nil"/>
          <w:bottom w:val="nil"/>
          <w:right w:val="nil"/>
          <w:between w:val="nil"/>
        </w:pBdr>
        <w:spacing w:before="0" w:after="0"/>
        <w:jc w:val="both"/>
        <w:rPr>
          <w:color w:val="000000" w:themeColor="text1"/>
          <w:sz w:val="22"/>
          <w:szCs w:val="22"/>
        </w:rPr>
      </w:pPr>
      <w:r w:rsidRPr="0073185C">
        <w:rPr>
          <w:rFonts w:ascii="Calibri" w:eastAsia="Calibri" w:hAnsi="Calibri" w:cs="Calibri"/>
          <w:color w:val="000000" w:themeColor="text1"/>
          <w:sz w:val="22"/>
          <w:szCs w:val="22"/>
        </w:rPr>
        <w:t>Online Debate has some similar features with Kiswe, such as;</w:t>
      </w:r>
    </w:p>
    <w:p w14:paraId="03536B2A" w14:textId="77777777" w:rsidR="00361525" w:rsidRPr="0073185C" w:rsidRDefault="00361525" w:rsidP="00361525">
      <w:pPr>
        <w:numPr>
          <w:ilvl w:val="1"/>
          <w:numId w:val="29"/>
        </w:numPr>
        <w:pBdr>
          <w:top w:val="nil"/>
          <w:left w:val="nil"/>
          <w:bottom w:val="nil"/>
          <w:right w:val="nil"/>
          <w:between w:val="nil"/>
        </w:pBdr>
        <w:spacing w:before="0" w:after="0"/>
        <w:jc w:val="both"/>
        <w:rPr>
          <w:color w:val="000000" w:themeColor="text1"/>
          <w:sz w:val="22"/>
          <w:szCs w:val="22"/>
        </w:rPr>
      </w:pPr>
      <w:r w:rsidRPr="0073185C">
        <w:rPr>
          <w:rFonts w:ascii="Calibri" w:eastAsia="Calibri" w:hAnsi="Calibri" w:cs="Calibri"/>
          <w:color w:val="000000" w:themeColor="text1"/>
          <w:sz w:val="22"/>
          <w:szCs w:val="22"/>
        </w:rPr>
        <w:t>Easy access; user can easily watch a live debate and also the web site,</w:t>
      </w:r>
    </w:p>
    <w:p w14:paraId="3242E8F9" w14:textId="77777777" w:rsidR="00361525" w:rsidRPr="0073185C" w:rsidRDefault="00361525" w:rsidP="00361525">
      <w:pPr>
        <w:numPr>
          <w:ilvl w:val="1"/>
          <w:numId w:val="29"/>
        </w:numPr>
        <w:pBdr>
          <w:top w:val="nil"/>
          <w:left w:val="nil"/>
          <w:bottom w:val="nil"/>
          <w:right w:val="nil"/>
          <w:between w:val="nil"/>
        </w:pBdr>
        <w:spacing w:before="0" w:after="0"/>
        <w:jc w:val="both"/>
        <w:rPr>
          <w:color w:val="000000" w:themeColor="text1"/>
          <w:sz w:val="22"/>
          <w:szCs w:val="22"/>
        </w:rPr>
      </w:pPr>
      <w:r w:rsidRPr="0073185C">
        <w:rPr>
          <w:rFonts w:ascii="Calibri" w:eastAsia="Calibri" w:hAnsi="Calibri" w:cs="Calibri"/>
          <w:color w:val="000000" w:themeColor="text1"/>
          <w:sz w:val="22"/>
          <w:szCs w:val="22"/>
        </w:rPr>
        <w:t>Multi-stream event experience</w:t>
      </w:r>
    </w:p>
    <w:p w14:paraId="4BF07392" w14:textId="77777777" w:rsidR="00361525" w:rsidRPr="0073185C" w:rsidRDefault="00361525" w:rsidP="00361525">
      <w:pPr>
        <w:numPr>
          <w:ilvl w:val="1"/>
          <w:numId w:val="29"/>
        </w:numPr>
        <w:pBdr>
          <w:top w:val="nil"/>
          <w:left w:val="nil"/>
          <w:bottom w:val="nil"/>
          <w:right w:val="nil"/>
          <w:between w:val="nil"/>
        </w:pBdr>
        <w:spacing w:before="0" w:after="0"/>
        <w:jc w:val="both"/>
        <w:rPr>
          <w:color w:val="000000" w:themeColor="text1"/>
          <w:sz w:val="22"/>
          <w:szCs w:val="22"/>
        </w:rPr>
      </w:pPr>
      <w:r w:rsidRPr="0073185C">
        <w:rPr>
          <w:rFonts w:ascii="Calibri" w:eastAsia="Calibri" w:hAnsi="Calibri" w:cs="Calibri"/>
          <w:color w:val="000000" w:themeColor="text1"/>
          <w:sz w:val="22"/>
          <w:szCs w:val="22"/>
        </w:rPr>
        <w:t>Variety of events; an audience can select an event depending on her/his concerns.</w:t>
      </w:r>
    </w:p>
    <w:p w14:paraId="628E9415" w14:textId="77777777" w:rsidR="00361525" w:rsidRPr="0073185C" w:rsidRDefault="00361525" w:rsidP="00361525">
      <w:pPr>
        <w:numPr>
          <w:ilvl w:val="1"/>
          <w:numId w:val="29"/>
        </w:numPr>
        <w:pBdr>
          <w:top w:val="nil"/>
          <w:left w:val="nil"/>
          <w:bottom w:val="nil"/>
          <w:right w:val="nil"/>
          <w:between w:val="nil"/>
        </w:pBdr>
        <w:spacing w:before="0" w:after="0"/>
        <w:jc w:val="both"/>
        <w:rPr>
          <w:color w:val="000000" w:themeColor="text1"/>
          <w:sz w:val="22"/>
          <w:szCs w:val="22"/>
        </w:rPr>
      </w:pPr>
      <w:r w:rsidRPr="0073185C">
        <w:rPr>
          <w:rFonts w:ascii="Calibri" w:eastAsia="Calibri" w:hAnsi="Calibri" w:cs="Calibri"/>
          <w:color w:val="000000" w:themeColor="text1"/>
          <w:sz w:val="22"/>
          <w:szCs w:val="22"/>
        </w:rPr>
        <w:t xml:space="preserve">Live video; all debaters can watch each other at same time </w:t>
      </w:r>
    </w:p>
    <w:p w14:paraId="12D3E6FD" w14:textId="77777777" w:rsidR="00361525" w:rsidRPr="0073185C" w:rsidRDefault="00361525" w:rsidP="00361525">
      <w:pPr>
        <w:numPr>
          <w:ilvl w:val="1"/>
          <w:numId w:val="29"/>
        </w:numPr>
        <w:pBdr>
          <w:top w:val="nil"/>
          <w:left w:val="nil"/>
          <w:bottom w:val="nil"/>
          <w:right w:val="nil"/>
          <w:between w:val="nil"/>
        </w:pBdr>
        <w:spacing w:before="0" w:after="0"/>
        <w:jc w:val="both"/>
        <w:rPr>
          <w:color w:val="000000" w:themeColor="text1"/>
          <w:sz w:val="22"/>
          <w:szCs w:val="22"/>
        </w:rPr>
      </w:pPr>
      <w:r w:rsidRPr="0073185C">
        <w:rPr>
          <w:rFonts w:ascii="Calibri" w:eastAsia="Calibri" w:hAnsi="Calibri" w:cs="Calibri"/>
          <w:color w:val="000000" w:themeColor="text1"/>
          <w:sz w:val="22"/>
          <w:szCs w:val="22"/>
        </w:rPr>
        <w:t>Live chat; debaters can send text message to moderator of debate</w:t>
      </w:r>
    </w:p>
    <w:p w14:paraId="665126F7" w14:textId="77777777" w:rsidR="00361525" w:rsidRPr="0073185C" w:rsidRDefault="00361525" w:rsidP="00361525">
      <w:pPr>
        <w:numPr>
          <w:ilvl w:val="1"/>
          <w:numId w:val="29"/>
        </w:numPr>
        <w:pBdr>
          <w:top w:val="nil"/>
          <w:left w:val="nil"/>
          <w:bottom w:val="nil"/>
          <w:right w:val="nil"/>
          <w:between w:val="nil"/>
        </w:pBdr>
        <w:spacing w:before="0" w:after="0"/>
        <w:jc w:val="both"/>
        <w:rPr>
          <w:color w:val="000000" w:themeColor="text1"/>
          <w:sz w:val="22"/>
          <w:szCs w:val="22"/>
        </w:rPr>
      </w:pPr>
      <w:r w:rsidRPr="0073185C">
        <w:rPr>
          <w:rFonts w:ascii="Calibri" w:eastAsia="Calibri" w:hAnsi="Calibri" w:cs="Calibri"/>
          <w:color w:val="000000" w:themeColor="text1"/>
          <w:sz w:val="22"/>
          <w:szCs w:val="22"/>
        </w:rPr>
        <w:t>End users can create a debate whenever they want</w:t>
      </w:r>
    </w:p>
    <w:p w14:paraId="5250AE44" w14:textId="77777777" w:rsidR="00361525" w:rsidRPr="0073185C" w:rsidRDefault="00361525" w:rsidP="00361525">
      <w:pPr>
        <w:numPr>
          <w:ilvl w:val="1"/>
          <w:numId w:val="29"/>
        </w:numPr>
        <w:pBdr>
          <w:top w:val="nil"/>
          <w:left w:val="nil"/>
          <w:bottom w:val="nil"/>
          <w:right w:val="nil"/>
          <w:between w:val="nil"/>
        </w:pBdr>
        <w:spacing w:before="0" w:after="0"/>
        <w:jc w:val="both"/>
        <w:rPr>
          <w:color w:val="000000" w:themeColor="text1"/>
          <w:sz w:val="22"/>
          <w:szCs w:val="22"/>
        </w:rPr>
      </w:pPr>
      <w:r w:rsidRPr="0073185C">
        <w:rPr>
          <w:rFonts w:ascii="Calibri" w:eastAsia="Calibri" w:hAnsi="Calibri" w:cs="Calibri"/>
          <w:color w:val="000000" w:themeColor="text1"/>
          <w:sz w:val="22"/>
          <w:szCs w:val="22"/>
        </w:rPr>
        <w:t>Social media contribution; audience can express himself/herself and also can support debater who has similar ideas,</w:t>
      </w:r>
    </w:p>
    <w:p w14:paraId="7C3A4D0D" w14:textId="77777777" w:rsidR="00361525" w:rsidRPr="0073185C" w:rsidRDefault="00361525" w:rsidP="00361525">
      <w:pPr>
        <w:numPr>
          <w:ilvl w:val="1"/>
          <w:numId w:val="29"/>
        </w:numPr>
        <w:pBdr>
          <w:top w:val="nil"/>
          <w:left w:val="nil"/>
          <w:bottom w:val="nil"/>
          <w:right w:val="nil"/>
          <w:between w:val="nil"/>
        </w:pBdr>
        <w:spacing w:before="0" w:after="0"/>
        <w:jc w:val="both"/>
        <w:rPr>
          <w:color w:val="000000" w:themeColor="text1"/>
          <w:sz w:val="22"/>
          <w:szCs w:val="22"/>
        </w:rPr>
      </w:pPr>
      <w:r w:rsidRPr="0073185C">
        <w:rPr>
          <w:rFonts w:ascii="Calibri" w:eastAsia="Calibri" w:hAnsi="Calibri" w:cs="Calibri"/>
          <w:color w:val="000000" w:themeColor="text1"/>
          <w:sz w:val="22"/>
          <w:szCs w:val="22"/>
        </w:rPr>
        <w:t>Access both live and previously completed debates, and watch their videos on the website</w:t>
      </w:r>
    </w:p>
    <w:p w14:paraId="63AAF092" w14:textId="06F46D48" w:rsidR="00361525" w:rsidRPr="0073185C" w:rsidRDefault="00361525" w:rsidP="00361525">
      <w:pPr>
        <w:numPr>
          <w:ilvl w:val="0"/>
          <w:numId w:val="29"/>
        </w:numPr>
        <w:pBdr>
          <w:top w:val="nil"/>
          <w:left w:val="nil"/>
          <w:bottom w:val="nil"/>
          <w:right w:val="nil"/>
          <w:between w:val="nil"/>
        </w:pBdr>
        <w:spacing w:before="0" w:after="0"/>
        <w:jc w:val="both"/>
        <w:rPr>
          <w:color w:val="000000" w:themeColor="text1"/>
          <w:sz w:val="22"/>
          <w:szCs w:val="22"/>
        </w:rPr>
      </w:pPr>
      <w:r w:rsidRPr="0073185C">
        <w:rPr>
          <w:rFonts w:ascii="Calibri" w:eastAsia="Calibri" w:hAnsi="Calibri" w:cs="Calibri"/>
          <w:color w:val="000000" w:themeColor="text1"/>
          <w:sz w:val="22"/>
          <w:szCs w:val="22"/>
        </w:rPr>
        <w:t xml:space="preserve">Online Debate Web site has some similar features with </w:t>
      </w:r>
      <w:hyperlink r:id="rId58">
        <w:r w:rsidRPr="0073185C">
          <w:rPr>
            <w:rFonts w:ascii="Calibri" w:eastAsia="Calibri" w:hAnsi="Calibri" w:cs="Calibri"/>
            <w:color w:val="000000" w:themeColor="text1"/>
            <w:sz w:val="22"/>
            <w:szCs w:val="22"/>
            <w:u w:val="single"/>
          </w:rPr>
          <w:t>Balloter</w:t>
        </w:r>
      </w:hyperlink>
      <w:r w:rsidRPr="0073185C">
        <w:rPr>
          <w:rFonts w:ascii="Calibri" w:eastAsia="Calibri" w:hAnsi="Calibri" w:cs="Calibri"/>
          <w:color w:val="000000" w:themeColor="text1"/>
          <w:sz w:val="22"/>
          <w:szCs w:val="22"/>
        </w:rPr>
        <w:t xml:space="preserve"> and </w:t>
      </w:r>
      <w:hyperlink r:id="rId59">
        <w:r w:rsidRPr="0073185C">
          <w:rPr>
            <w:rFonts w:ascii="Calibri" w:eastAsia="Calibri" w:hAnsi="Calibri" w:cs="Calibri"/>
            <w:color w:val="000000" w:themeColor="text1"/>
            <w:sz w:val="22"/>
            <w:szCs w:val="22"/>
            <w:u w:val="single"/>
          </w:rPr>
          <w:t>QualOut</w:t>
        </w:r>
      </w:hyperlink>
      <w:r w:rsidRPr="0073185C">
        <w:rPr>
          <w:rFonts w:ascii="Calibri" w:eastAsia="Calibri" w:hAnsi="Calibri" w:cs="Calibri"/>
          <w:color w:val="000000" w:themeColor="text1"/>
          <w:sz w:val="22"/>
          <w:szCs w:val="22"/>
        </w:rPr>
        <w:t xml:space="preserve"> websites, </w:t>
      </w:r>
    </w:p>
    <w:p w14:paraId="06117436" w14:textId="192B4D14" w:rsidR="00E951FF" w:rsidRPr="00E951FF" w:rsidRDefault="00361525" w:rsidP="00361525">
      <w:pPr>
        <w:numPr>
          <w:ilvl w:val="1"/>
          <w:numId w:val="29"/>
        </w:numPr>
        <w:pBdr>
          <w:top w:val="nil"/>
          <w:left w:val="nil"/>
          <w:bottom w:val="nil"/>
          <w:right w:val="nil"/>
          <w:between w:val="nil"/>
        </w:pBdr>
        <w:spacing w:before="0" w:after="0"/>
        <w:jc w:val="both"/>
      </w:pPr>
      <w:r w:rsidRPr="00361525">
        <w:rPr>
          <w:rFonts w:ascii="Calibri" w:eastAsia="Calibri" w:hAnsi="Calibri" w:cs="Calibri"/>
          <w:color w:val="000000" w:themeColor="text1"/>
          <w:sz w:val="22"/>
          <w:szCs w:val="22"/>
        </w:rPr>
        <w:t>Access both live and previously completed debates, and watch their videos on the website</w:t>
      </w:r>
    </w:p>
    <w:p w14:paraId="7DF503CA" w14:textId="77777777" w:rsidR="006168F9" w:rsidRPr="002571E8" w:rsidRDefault="006168F9" w:rsidP="004B4D4A">
      <w:pPr>
        <w:pStyle w:val="ITEAHeading1"/>
        <w:numPr>
          <w:ilvl w:val="0"/>
          <w:numId w:val="6"/>
        </w:numPr>
      </w:pPr>
      <w:bookmarkStart w:id="78" w:name="_Toc527389974"/>
      <w:r>
        <w:lastRenderedPageBreak/>
        <w:t>Concluding Remarks</w:t>
      </w:r>
      <w:bookmarkEnd w:id="78"/>
    </w:p>
    <w:p w14:paraId="4A46FD73" w14:textId="5EB69C29" w:rsidR="00361525" w:rsidRPr="00286BF5" w:rsidRDefault="00361525" w:rsidP="00361525">
      <w:pPr>
        <w:pStyle w:val="ITEABodyText"/>
        <w:rPr>
          <w:lang w:val="en-US"/>
        </w:rPr>
      </w:pPr>
      <w:r w:rsidRPr="0073185C">
        <w:t>This Deliverable D1.1.2 provides use case descriptions and demonstrator definitions for the 2</w:t>
      </w:r>
      <w:r w:rsidRPr="0073185C">
        <w:rPr>
          <w:vertAlign w:val="superscript"/>
        </w:rPr>
        <w:t>nd</w:t>
      </w:r>
      <w:r w:rsidRPr="0073185C">
        <w:t xml:space="preserve"> year milestone. The document outline use case </w:t>
      </w:r>
      <w:r w:rsidRPr="0073185C">
        <w:rPr>
          <w:lang w:val="en-US"/>
        </w:rPr>
        <w:t>descriptions and requirements with a focus on public and mobile screen usages at the venue and the remote locations and clarifies the contributions from the participating countries. Compelling fan experience concepts are described around a single live event.</w:t>
      </w:r>
      <w:r>
        <w:rPr>
          <w:lang w:val="en-US"/>
        </w:rPr>
        <w:t xml:space="preserve"> </w:t>
      </w:r>
      <w:r w:rsidRPr="0073185C">
        <w:rPr>
          <w:lang w:val="en-US"/>
        </w:rPr>
        <w:t>We have selected a soccer event on September as a premier event to showcase initial MOS2S system and application concepts;</w:t>
      </w:r>
      <w:r>
        <w:rPr>
          <w:lang w:val="en-US"/>
        </w:rPr>
        <w:t xml:space="preserve">  i</w:t>
      </w:r>
      <w:r w:rsidRPr="0073185C">
        <w:rPr>
          <w:lang w:val="en-US"/>
        </w:rPr>
        <w:t>n the period towards the demonstrator (Q3 2018), the MOS2S consortium is dependent on the Future of the Match and IBC 2018.</w:t>
      </w:r>
    </w:p>
    <w:p w14:paraId="75F00C80" w14:textId="77777777" w:rsidR="00FE3520" w:rsidRPr="00286BF5" w:rsidRDefault="00FE3520" w:rsidP="006168F9">
      <w:pPr>
        <w:rPr>
          <w:rFonts w:asciiTheme="minorHAnsi" w:hAnsiTheme="minorHAnsi" w:cstheme="minorHAnsi"/>
          <w:i/>
          <w:lang w:val="en-US"/>
        </w:rPr>
      </w:pPr>
    </w:p>
    <w:p w14:paraId="151C9139" w14:textId="77777777" w:rsidR="00FE3520" w:rsidRPr="008254BC" w:rsidRDefault="00FE3520" w:rsidP="006168F9">
      <w:pPr>
        <w:rPr>
          <w:rFonts w:asciiTheme="minorHAnsi" w:hAnsiTheme="minorHAnsi" w:cstheme="minorHAnsi"/>
          <w:i/>
        </w:rPr>
      </w:pPr>
    </w:p>
    <w:sectPr w:rsidR="00FE3520" w:rsidRPr="008254BC" w:rsidSect="00282B8D">
      <w:headerReference w:type="default" r:id="rId60"/>
      <w:footerReference w:type="default" r:id="rId61"/>
      <w:headerReference w:type="first" r:id="rId62"/>
      <w:footerReference w:type="first" r:id="rId63"/>
      <w:pgSz w:w="11906" w:h="16838"/>
      <w:pgMar w:top="2371" w:right="1418" w:bottom="851" w:left="1418" w:header="567" w:footer="22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3B2A7D" w14:textId="77777777" w:rsidR="00C15B92" w:rsidRDefault="00C15B92" w:rsidP="002B32D7">
      <w:r>
        <w:separator/>
      </w:r>
    </w:p>
  </w:endnote>
  <w:endnote w:type="continuationSeparator" w:id="0">
    <w:p w14:paraId="02C6AE84" w14:textId="77777777" w:rsidR="00C15B92" w:rsidRDefault="00C15B92" w:rsidP="002B32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pple SD Gothic Neo">
    <w:altName w:val="Malgun Gothic"/>
    <w:charset w:val="81"/>
    <w:family w:val="auto"/>
    <w:pitch w:val="variable"/>
    <w:sig w:usb0="00000203" w:usb1="29D72C10" w:usb2="00000010" w:usb3="00000000" w:csb0="0028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BAA9F2" w14:textId="77777777" w:rsidR="002F1CE7" w:rsidRDefault="002F1CE7" w:rsidP="002B32D7">
    <w:pPr>
      <w:pStyle w:val="Footer"/>
    </w:pPr>
    <w:r>
      <w:rPr>
        <w:noProof/>
        <w:lang w:val="en-US" w:eastAsia="en-US"/>
      </w:rPr>
      <w:drawing>
        <wp:anchor distT="0" distB="0" distL="114300" distR="114300" simplePos="0" relativeHeight="251659264" behindDoc="1" locked="0" layoutInCell="1" allowOverlap="1" wp14:anchorId="651E2F32" wp14:editId="286666B9">
          <wp:simplePos x="0" y="0"/>
          <wp:positionH relativeFrom="page">
            <wp:posOffset>4962875</wp:posOffset>
          </wp:positionH>
          <wp:positionV relativeFrom="page">
            <wp:posOffset>9074150</wp:posOffset>
          </wp:positionV>
          <wp:extent cx="2622550" cy="1629410"/>
          <wp:effectExtent l="0" t="0" r="6350" b="8890"/>
          <wp:wrapNone/>
          <wp:docPr id="34" name="Picture 4" descr="itea3_templ_base_word-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a3_templ_base_word-bot.jpg"/>
                  <pic:cNvPicPr/>
                </pic:nvPicPr>
                <pic:blipFill>
                  <a:blip r:embed="rId1"/>
                  <a:stretch>
                    <a:fillRect/>
                  </a:stretch>
                </pic:blipFill>
                <pic:spPr>
                  <a:xfrm>
                    <a:off x="0" y="0"/>
                    <a:ext cx="2622550" cy="1629410"/>
                  </a:xfrm>
                  <a:prstGeom prst="rect">
                    <a:avLst/>
                  </a:prstGeom>
                </pic:spPr>
              </pic:pic>
            </a:graphicData>
          </a:graphic>
        </wp:anchor>
      </w:drawing>
    </w:r>
  </w:p>
  <w:p w14:paraId="31169017" w14:textId="77777777" w:rsidR="002F1CE7" w:rsidRDefault="002F1CE7" w:rsidP="002B32D7">
    <w:pPr>
      <w:pStyle w:val="Footer"/>
    </w:pPr>
  </w:p>
  <w:p w14:paraId="49A2A0C4" w14:textId="77777777" w:rsidR="002F1CE7" w:rsidRDefault="002F1CE7" w:rsidP="002B32D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8702D9" w14:textId="77777777" w:rsidR="002F1CE7" w:rsidRDefault="002F1CE7" w:rsidP="002B32D7">
    <w:pPr>
      <w:pStyle w:val="Footer"/>
    </w:pPr>
    <w:r>
      <w:rPr>
        <w:noProof/>
        <w:lang w:val="en-US" w:eastAsia="en-US"/>
      </w:rPr>
      <w:drawing>
        <wp:anchor distT="0" distB="0" distL="114300" distR="114300" simplePos="0" relativeHeight="251658240" behindDoc="1" locked="0" layoutInCell="1" allowOverlap="1" wp14:anchorId="6E40DAA3" wp14:editId="319F0B8B">
          <wp:simplePos x="0" y="0"/>
          <wp:positionH relativeFrom="page">
            <wp:posOffset>4928235</wp:posOffset>
          </wp:positionH>
          <wp:positionV relativeFrom="page">
            <wp:posOffset>9063640</wp:posOffset>
          </wp:positionV>
          <wp:extent cx="2633839" cy="1636889"/>
          <wp:effectExtent l="0" t="0" r="0" b="1905"/>
          <wp:wrapNone/>
          <wp:docPr id="36" name="Picture 1" descr="itea3_templ_base_word-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a3_templ_base_word-bot.jpg"/>
                  <pic:cNvPicPr/>
                </pic:nvPicPr>
                <pic:blipFill>
                  <a:blip r:embed="rId1"/>
                  <a:stretch>
                    <a:fillRect/>
                  </a:stretch>
                </pic:blipFill>
                <pic:spPr>
                  <a:xfrm>
                    <a:off x="0" y="0"/>
                    <a:ext cx="2633839" cy="1636889"/>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F62D26" w14:textId="77777777" w:rsidR="00C15B92" w:rsidRDefault="00C15B92" w:rsidP="002B32D7">
      <w:r>
        <w:separator/>
      </w:r>
    </w:p>
  </w:footnote>
  <w:footnote w:type="continuationSeparator" w:id="0">
    <w:p w14:paraId="7077289B" w14:textId="77777777" w:rsidR="00C15B92" w:rsidRDefault="00C15B92" w:rsidP="002B32D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6279891"/>
      <w:docPartObj>
        <w:docPartGallery w:val="Page Numbers (Top of Page)"/>
        <w:docPartUnique/>
      </w:docPartObj>
    </w:sdtPr>
    <w:sdtContent>
      <w:p w14:paraId="5A07B2A8" w14:textId="6C841A10" w:rsidR="002F1CE7" w:rsidRDefault="002F1CE7" w:rsidP="002B32D7">
        <w:pPr>
          <w:pStyle w:val="Header"/>
          <w:jc w:val="right"/>
        </w:pPr>
        <w:r>
          <w:fldChar w:fldCharType="begin"/>
        </w:r>
        <w:r>
          <w:instrText xml:space="preserve"> PAGE   \* MERGEFORMAT </w:instrText>
        </w:r>
        <w:r>
          <w:fldChar w:fldCharType="separate"/>
        </w:r>
        <w:r w:rsidR="00506C71">
          <w:rPr>
            <w:noProof/>
          </w:rPr>
          <w:t>20</w:t>
        </w:r>
        <w:r>
          <w:rPr>
            <w:noProof/>
          </w:rPr>
          <w:fldChar w:fldCharType="end"/>
        </w:r>
        <w:r>
          <w:rPr>
            <w:noProof/>
            <w:lang w:val="en-US" w:eastAsia="en-US"/>
          </w:rPr>
          <w:drawing>
            <wp:anchor distT="0" distB="0" distL="114300" distR="114300" simplePos="0" relativeHeight="251658752" behindDoc="1" locked="0" layoutInCell="1" allowOverlap="1" wp14:anchorId="20C49ED6" wp14:editId="372E32AB">
              <wp:simplePos x="0" y="0"/>
              <wp:positionH relativeFrom="page">
                <wp:align>left</wp:align>
              </wp:positionH>
              <wp:positionV relativeFrom="page">
                <wp:align>top</wp:align>
              </wp:positionV>
              <wp:extent cx="2688981" cy="1207477"/>
              <wp:effectExtent l="19050" t="0" r="0" b="0"/>
              <wp:wrapNone/>
              <wp:docPr id="32" name="Picture 32" descr="itea3_templ_base_word-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a3_templ_base_word-top-2.jpg"/>
                      <pic:cNvPicPr/>
                    </pic:nvPicPr>
                    <pic:blipFill>
                      <a:blip r:embed="rId1"/>
                      <a:stretch>
                        <a:fillRect/>
                      </a:stretch>
                    </pic:blipFill>
                    <pic:spPr>
                      <a:xfrm>
                        <a:off x="0" y="0"/>
                        <a:ext cx="2688981" cy="1207477"/>
                      </a:xfrm>
                      <a:prstGeom prst="rect">
                        <a:avLst/>
                      </a:prstGeom>
                    </pic:spPr>
                  </pic:pic>
                </a:graphicData>
              </a:graphic>
            </wp:anchor>
          </w:drawing>
        </w:r>
      </w:p>
    </w:sdtContent>
  </w:sdt>
  <w:p w14:paraId="745DCF37" w14:textId="28AF5CA2" w:rsidR="002F1CE7" w:rsidRDefault="002F1CE7" w:rsidP="00A23A0A">
    <w:pPr>
      <w:pStyle w:val="Header"/>
      <w:tabs>
        <w:tab w:val="left" w:pos="6732"/>
      </w:tabs>
    </w:pPr>
    <w:r>
      <w:tab/>
    </w:r>
    <w:r>
      <w:tab/>
    </w:r>
  </w:p>
  <w:p w14:paraId="4DE3584E" w14:textId="0BBBD6AB" w:rsidR="002F1CE7" w:rsidRPr="00ED1AF8" w:rsidRDefault="002F1CE7" w:rsidP="00ED1AF8">
    <w:pPr>
      <w:pStyle w:val="Header"/>
      <w:spacing w:line="276" w:lineRule="auto"/>
      <w:jc w:val="right"/>
    </w:pPr>
    <w:r w:rsidRPr="002B32D7">
      <w:rPr>
        <w:rFonts w:eastAsiaTheme="minorHAnsi" w:cstheme="minorBidi"/>
        <w:color w:val="7F7F7F" w:themeColor="text1" w:themeTint="80"/>
        <w:spacing w:val="0"/>
        <w:sz w:val="18"/>
        <w:szCs w:val="18"/>
        <w:lang w:eastAsia="en-US"/>
      </w:rPr>
      <w:t>Document</w:t>
    </w:r>
    <w:r>
      <w:rPr>
        <w:rFonts w:eastAsiaTheme="minorHAnsi" w:cstheme="minorBidi"/>
        <w:color w:val="7F7F7F" w:themeColor="text1" w:themeTint="80"/>
        <w:spacing w:val="0"/>
        <w:sz w:val="18"/>
        <w:szCs w:val="18"/>
        <w:lang w:eastAsia="en-US"/>
      </w:rPr>
      <w:t xml:space="preserve"> reference: </w:t>
    </w:r>
    <w:r>
      <w:rPr>
        <w:rFonts w:eastAsiaTheme="minorHAnsi" w:cstheme="minorBidi"/>
        <w:color w:val="7F7F7F" w:themeColor="text1" w:themeTint="80"/>
        <w:spacing w:val="0"/>
        <w:sz w:val="18"/>
        <w:szCs w:val="18"/>
        <w:lang w:eastAsia="en-US"/>
      </w:rPr>
      <w:br/>
    </w:r>
    <w:r>
      <w:rPr>
        <w:color w:val="00A651" w:themeColor="accent1"/>
        <w:sz w:val="18"/>
        <w:szCs w:val="18"/>
      </w:rPr>
      <w:t>MOS2S</w:t>
    </w:r>
    <w:r>
      <w:rPr>
        <w:color w:val="00A651" w:themeColor="accent1"/>
        <w:sz w:val="18"/>
        <w:szCs w:val="18"/>
      </w:rPr>
      <w:br/>
    </w:r>
    <w:r>
      <w:rPr>
        <w:sz w:val="18"/>
      </w:rPr>
      <w:t>D1.1.2</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75575" w14:textId="77777777" w:rsidR="002F1CE7" w:rsidRDefault="002F1CE7" w:rsidP="002B32D7">
    <w:pPr>
      <w:pStyle w:val="Header"/>
    </w:pPr>
    <w:r>
      <w:rPr>
        <w:noProof/>
        <w:lang w:val="en-US" w:eastAsia="en-US"/>
      </w:rPr>
      <w:drawing>
        <wp:anchor distT="0" distB="0" distL="114300" distR="114300" simplePos="0" relativeHeight="251656192" behindDoc="1" locked="0" layoutInCell="1" allowOverlap="1" wp14:anchorId="35C9ECD2" wp14:editId="7B7F9282">
          <wp:simplePos x="0" y="0"/>
          <wp:positionH relativeFrom="page">
            <wp:posOffset>32675</wp:posOffset>
          </wp:positionH>
          <wp:positionV relativeFrom="page">
            <wp:align>top</wp:align>
          </wp:positionV>
          <wp:extent cx="7561977" cy="1207477"/>
          <wp:effectExtent l="19050" t="0" r="873" b="0"/>
          <wp:wrapNone/>
          <wp:docPr id="35" name="Picture 0" descr="itea3_templ_base_word-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a3_templ_base_word-top.jpg"/>
                  <pic:cNvPicPr/>
                </pic:nvPicPr>
                <pic:blipFill>
                  <a:blip r:embed="rId1"/>
                  <a:stretch>
                    <a:fillRect/>
                  </a:stretch>
                </pic:blipFill>
                <pic:spPr>
                  <a:xfrm>
                    <a:off x="0" y="0"/>
                    <a:ext cx="7561977" cy="1207477"/>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601A6"/>
    <w:multiLevelType w:val="multilevel"/>
    <w:tmpl w:val="F5D206F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3673A7E"/>
    <w:multiLevelType w:val="multilevel"/>
    <w:tmpl w:val="64662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3211A9"/>
    <w:multiLevelType w:val="hybridMultilevel"/>
    <w:tmpl w:val="E362D072"/>
    <w:lvl w:ilvl="0" w:tplc="3348D55C">
      <w:start w:val="1"/>
      <w:numFmt w:val="bullet"/>
      <w:pStyle w:val="Bulletsintables"/>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D67F38"/>
    <w:multiLevelType w:val="hybridMultilevel"/>
    <w:tmpl w:val="4888EC4C"/>
    <w:lvl w:ilvl="0" w:tplc="E4E25286">
      <w:start w:val="1"/>
      <w:numFmt w:val="decimal"/>
      <w:pStyle w:val="ActionStyle"/>
      <w:lvlText w:val="Action %1."/>
      <w:lvlJc w:val="right"/>
      <w:pPr>
        <w:ind w:left="1776" w:hanging="360"/>
      </w:pPr>
      <w:rPr>
        <w:rFonts w:hint="default"/>
      </w:rPr>
    </w:lvl>
    <w:lvl w:ilvl="1" w:tplc="04130019" w:tentative="1">
      <w:start w:val="1"/>
      <w:numFmt w:val="lowerLetter"/>
      <w:lvlText w:val="%2."/>
      <w:lvlJc w:val="left"/>
      <w:pPr>
        <w:ind w:left="2496" w:hanging="360"/>
      </w:pPr>
    </w:lvl>
    <w:lvl w:ilvl="2" w:tplc="0413001B" w:tentative="1">
      <w:start w:val="1"/>
      <w:numFmt w:val="lowerRoman"/>
      <w:lvlText w:val="%3."/>
      <w:lvlJc w:val="right"/>
      <w:pPr>
        <w:ind w:left="3216" w:hanging="180"/>
      </w:pPr>
    </w:lvl>
    <w:lvl w:ilvl="3" w:tplc="0413000F" w:tentative="1">
      <w:start w:val="1"/>
      <w:numFmt w:val="decimal"/>
      <w:lvlText w:val="%4."/>
      <w:lvlJc w:val="left"/>
      <w:pPr>
        <w:ind w:left="3936" w:hanging="360"/>
      </w:pPr>
    </w:lvl>
    <w:lvl w:ilvl="4" w:tplc="04130019" w:tentative="1">
      <w:start w:val="1"/>
      <w:numFmt w:val="lowerLetter"/>
      <w:lvlText w:val="%5."/>
      <w:lvlJc w:val="left"/>
      <w:pPr>
        <w:ind w:left="4656" w:hanging="360"/>
      </w:pPr>
    </w:lvl>
    <w:lvl w:ilvl="5" w:tplc="0413001B" w:tentative="1">
      <w:start w:val="1"/>
      <w:numFmt w:val="lowerRoman"/>
      <w:lvlText w:val="%6."/>
      <w:lvlJc w:val="right"/>
      <w:pPr>
        <w:ind w:left="5376" w:hanging="180"/>
      </w:pPr>
    </w:lvl>
    <w:lvl w:ilvl="6" w:tplc="0413000F" w:tentative="1">
      <w:start w:val="1"/>
      <w:numFmt w:val="decimal"/>
      <w:lvlText w:val="%7."/>
      <w:lvlJc w:val="left"/>
      <w:pPr>
        <w:ind w:left="6096" w:hanging="360"/>
      </w:pPr>
    </w:lvl>
    <w:lvl w:ilvl="7" w:tplc="04130019" w:tentative="1">
      <w:start w:val="1"/>
      <w:numFmt w:val="lowerLetter"/>
      <w:lvlText w:val="%8."/>
      <w:lvlJc w:val="left"/>
      <w:pPr>
        <w:ind w:left="6816" w:hanging="360"/>
      </w:pPr>
    </w:lvl>
    <w:lvl w:ilvl="8" w:tplc="0413001B" w:tentative="1">
      <w:start w:val="1"/>
      <w:numFmt w:val="lowerRoman"/>
      <w:lvlText w:val="%9."/>
      <w:lvlJc w:val="right"/>
      <w:pPr>
        <w:ind w:left="7536" w:hanging="180"/>
      </w:pPr>
    </w:lvl>
  </w:abstractNum>
  <w:abstractNum w:abstractNumId="4" w15:restartNumberingAfterBreak="0">
    <w:nsid w:val="0E4F312C"/>
    <w:multiLevelType w:val="hybridMultilevel"/>
    <w:tmpl w:val="64323ED2"/>
    <w:lvl w:ilvl="0" w:tplc="9EB27F7E">
      <w:numFmt w:val="bullet"/>
      <w:lvlText w:val="-"/>
      <w:lvlJc w:val="left"/>
      <w:pPr>
        <w:ind w:left="1068" w:hanging="360"/>
      </w:pPr>
      <w:rPr>
        <w:rFonts w:ascii="Arial" w:eastAsia="Times New Roman" w:hAnsi="Arial" w:cs="Aria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5" w15:restartNumberingAfterBreak="0">
    <w:nsid w:val="12C847CE"/>
    <w:multiLevelType w:val="multilevel"/>
    <w:tmpl w:val="C9A09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606430"/>
    <w:multiLevelType w:val="multilevel"/>
    <w:tmpl w:val="845881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086599"/>
    <w:multiLevelType w:val="multilevel"/>
    <w:tmpl w:val="D1BC96B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1630537D"/>
    <w:multiLevelType w:val="multilevel"/>
    <w:tmpl w:val="2EC80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63789C"/>
    <w:multiLevelType w:val="hybridMultilevel"/>
    <w:tmpl w:val="AA24B3BA"/>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0" w15:restartNumberingAfterBreak="0">
    <w:nsid w:val="183302CC"/>
    <w:multiLevelType w:val="hybridMultilevel"/>
    <w:tmpl w:val="F548786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B152C36"/>
    <w:multiLevelType w:val="multilevel"/>
    <w:tmpl w:val="BCB28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D876C3A"/>
    <w:multiLevelType w:val="multilevel"/>
    <w:tmpl w:val="5C70B5C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1E9159B8"/>
    <w:multiLevelType w:val="hybridMultilevel"/>
    <w:tmpl w:val="7338AB04"/>
    <w:lvl w:ilvl="0" w:tplc="9EB27F7E">
      <w:numFmt w:val="bullet"/>
      <w:lvlText w:val="-"/>
      <w:lvlJc w:val="left"/>
      <w:pPr>
        <w:ind w:left="360" w:hanging="360"/>
      </w:pPr>
      <w:rPr>
        <w:rFonts w:ascii="Arial" w:eastAsia="Times New Roman" w:hAnsi="Arial" w:cs="Arial" w:hint="default"/>
      </w:rPr>
    </w:lvl>
    <w:lvl w:ilvl="1" w:tplc="04130003">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4" w15:restartNumberingAfterBreak="0">
    <w:nsid w:val="228B5774"/>
    <w:multiLevelType w:val="hybridMultilevel"/>
    <w:tmpl w:val="D65AD7D8"/>
    <w:lvl w:ilvl="0" w:tplc="F264A146">
      <w:start w:val="1"/>
      <w:numFmt w:val="decimal"/>
      <w:pStyle w:val="Numberingintables"/>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22C47993"/>
    <w:multiLevelType w:val="hybridMultilevel"/>
    <w:tmpl w:val="7EFAD4E8"/>
    <w:lvl w:ilvl="0" w:tplc="9EB27F7E">
      <w:numFmt w:val="bullet"/>
      <w:lvlText w:val="-"/>
      <w:lvlJc w:val="left"/>
      <w:pPr>
        <w:ind w:left="720" w:hanging="360"/>
      </w:pPr>
      <w:rPr>
        <w:rFonts w:ascii="Arial" w:eastAsia="Times New Roman"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246A2538"/>
    <w:multiLevelType w:val="multilevel"/>
    <w:tmpl w:val="0B401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5D63715"/>
    <w:multiLevelType w:val="hybridMultilevel"/>
    <w:tmpl w:val="A672D990"/>
    <w:lvl w:ilvl="0" w:tplc="F3AA4DC6">
      <w:start w:val="1"/>
      <w:numFmt w:val="bullet"/>
      <w:lvlText w:val="•"/>
      <w:lvlJc w:val="left"/>
      <w:pPr>
        <w:tabs>
          <w:tab w:val="num" w:pos="720"/>
        </w:tabs>
        <w:ind w:left="720" w:hanging="360"/>
      </w:pPr>
      <w:rPr>
        <w:rFonts w:ascii="Times New Roman" w:hAnsi="Times New Roman" w:hint="default"/>
      </w:rPr>
    </w:lvl>
    <w:lvl w:ilvl="1" w:tplc="167262BA">
      <w:start w:val="27"/>
      <w:numFmt w:val="bullet"/>
      <w:lvlText w:val="•"/>
      <w:lvlJc w:val="left"/>
      <w:pPr>
        <w:tabs>
          <w:tab w:val="num" w:pos="1440"/>
        </w:tabs>
        <w:ind w:left="1440" w:hanging="360"/>
      </w:pPr>
      <w:rPr>
        <w:rFonts w:ascii="Times New Roman" w:hAnsi="Times New Roman" w:hint="default"/>
      </w:rPr>
    </w:lvl>
    <w:lvl w:ilvl="2" w:tplc="0428E608" w:tentative="1">
      <w:start w:val="1"/>
      <w:numFmt w:val="bullet"/>
      <w:lvlText w:val="•"/>
      <w:lvlJc w:val="left"/>
      <w:pPr>
        <w:tabs>
          <w:tab w:val="num" w:pos="2160"/>
        </w:tabs>
        <w:ind w:left="2160" w:hanging="360"/>
      </w:pPr>
      <w:rPr>
        <w:rFonts w:ascii="Times New Roman" w:hAnsi="Times New Roman" w:hint="default"/>
      </w:rPr>
    </w:lvl>
    <w:lvl w:ilvl="3" w:tplc="5C24233A" w:tentative="1">
      <w:start w:val="1"/>
      <w:numFmt w:val="bullet"/>
      <w:lvlText w:val="•"/>
      <w:lvlJc w:val="left"/>
      <w:pPr>
        <w:tabs>
          <w:tab w:val="num" w:pos="2880"/>
        </w:tabs>
        <w:ind w:left="2880" w:hanging="360"/>
      </w:pPr>
      <w:rPr>
        <w:rFonts w:ascii="Times New Roman" w:hAnsi="Times New Roman" w:hint="default"/>
      </w:rPr>
    </w:lvl>
    <w:lvl w:ilvl="4" w:tplc="DC7E47FA" w:tentative="1">
      <w:start w:val="1"/>
      <w:numFmt w:val="bullet"/>
      <w:lvlText w:val="•"/>
      <w:lvlJc w:val="left"/>
      <w:pPr>
        <w:tabs>
          <w:tab w:val="num" w:pos="3600"/>
        </w:tabs>
        <w:ind w:left="3600" w:hanging="360"/>
      </w:pPr>
      <w:rPr>
        <w:rFonts w:ascii="Times New Roman" w:hAnsi="Times New Roman" w:hint="default"/>
      </w:rPr>
    </w:lvl>
    <w:lvl w:ilvl="5" w:tplc="99C47EBC" w:tentative="1">
      <w:start w:val="1"/>
      <w:numFmt w:val="bullet"/>
      <w:lvlText w:val="•"/>
      <w:lvlJc w:val="left"/>
      <w:pPr>
        <w:tabs>
          <w:tab w:val="num" w:pos="4320"/>
        </w:tabs>
        <w:ind w:left="4320" w:hanging="360"/>
      </w:pPr>
      <w:rPr>
        <w:rFonts w:ascii="Times New Roman" w:hAnsi="Times New Roman" w:hint="default"/>
      </w:rPr>
    </w:lvl>
    <w:lvl w:ilvl="6" w:tplc="716A7364" w:tentative="1">
      <w:start w:val="1"/>
      <w:numFmt w:val="bullet"/>
      <w:lvlText w:val="•"/>
      <w:lvlJc w:val="left"/>
      <w:pPr>
        <w:tabs>
          <w:tab w:val="num" w:pos="5040"/>
        </w:tabs>
        <w:ind w:left="5040" w:hanging="360"/>
      </w:pPr>
      <w:rPr>
        <w:rFonts w:ascii="Times New Roman" w:hAnsi="Times New Roman" w:hint="default"/>
      </w:rPr>
    </w:lvl>
    <w:lvl w:ilvl="7" w:tplc="2FF67350" w:tentative="1">
      <w:start w:val="1"/>
      <w:numFmt w:val="bullet"/>
      <w:lvlText w:val="•"/>
      <w:lvlJc w:val="left"/>
      <w:pPr>
        <w:tabs>
          <w:tab w:val="num" w:pos="5760"/>
        </w:tabs>
        <w:ind w:left="5760" w:hanging="360"/>
      </w:pPr>
      <w:rPr>
        <w:rFonts w:ascii="Times New Roman" w:hAnsi="Times New Roman" w:hint="default"/>
      </w:rPr>
    </w:lvl>
    <w:lvl w:ilvl="8" w:tplc="55367F40"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28BA2E73"/>
    <w:multiLevelType w:val="multilevel"/>
    <w:tmpl w:val="37785E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9BE0D53"/>
    <w:multiLevelType w:val="multilevel"/>
    <w:tmpl w:val="CEBEE2C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2C0628BC"/>
    <w:multiLevelType w:val="hybridMultilevel"/>
    <w:tmpl w:val="D4DECA42"/>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start w:val="1"/>
      <w:numFmt w:val="bullet"/>
      <w:pStyle w:val="ITEAHeading3"/>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2D9911A7"/>
    <w:multiLevelType w:val="multilevel"/>
    <w:tmpl w:val="C7BACA3C"/>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51A5E19"/>
    <w:multiLevelType w:val="hybridMultilevel"/>
    <w:tmpl w:val="22BE4B7E"/>
    <w:lvl w:ilvl="0" w:tplc="89086D3C">
      <w:start w:val="1"/>
      <w:numFmt w:val="bullet"/>
      <w:pStyle w:val="ITEABodyBullets"/>
      <w:lvlText w:val="-"/>
      <w:lvlJc w:val="left"/>
      <w:pPr>
        <w:ind w:left="360" w:hanging="360"/>
      </w:pPr>
      <w:rPr>
        <w:rFonts w:ascii="Arial" w:eastAsia="Times New Roman" w:hAnsi="Arial" w:cs="Arial" w:hint="default"/>
      </w:rPr>
    </w:lvl>
    <w:lvl w:ilvl="1" w:tplc="04130003">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3" w15:restartNumberingAfterBreak="0">
    <w:nsid w:val="358F74C4"/>
    <w:multiLevelType w:val="hybridMultilevel"/>
    <w:tmpl w:val="C0FE87B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9AE0053"/>
    <w:multiLevelType w:val="multilevel"/>
    <w:tmpl w:val="462096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15:restartNumberingAfterBreak="0">
    <w:nsid w:val="40A538FE"/>
    <w:multiLevelType w:val="multilevel"/>
    <w:tmpl w:val="2CFAC7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0F64F3D"/>
    <w:multiLevelType w:val="multilevel"/>
    <w:tmpl w:val="5F6C28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15:restartNumberingAfterBreak="0">
    <w:nsid w:val="42382A58"/>
    <w:multiLevelType w:val="multilevel"/>
    <w:tmpl w:val="43E8A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AF0215E"/>
    <w:multiLevelType w:val="hybridMultilevel"/>
    <w:tmpl w:val="8D0C86BC"/>
    <w:lvl w:ilvl="0" w:tplc="69BA64E2">
      <w:start w:val="1"/>
      <w:numFmt w:val="decimal"/>
      <w:pStyle w:val="ITEAAnnexHeading1"/>
      <w:lvlText w:val="%1."/>
      <w:lvlJc w:val="left"/>
      <w:pPr>
        <w:ind w:left="705" w:hanging="705"/>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9" w15:restartNumberingAfterBreak="0">
    <w:nsid w:val="4B9A184C"/>
    <w:multiLevelType w:val="hybridMultilevel"/>
    <w:tmpl w:val="97B8158A"/>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54785348"/>
    <w:multiLevelType w:val="multilevel"/>
    <w:tmpl w:val="72E41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7215B3A"/>
    <w:multiLevelType w:val="multilevel"/>
    <w:tmpl w:val="7A3CF6F8"/>
    <w:lvl w:ilvl="0">
      <w:start w:val="1"/>
      <w:numFmt w:val="decimal"/>
      <w:pStyle w:val="ITEAHeading1"/>
      <w:lvlText w:val="%1."/>
      <w:lvlJc w:val="left"/>
      <w:pPr>
        <w:ind w:left="454" w:hanging="454"/>
      </w:pPr>
      <w:rPr>
        <w:rFonts w:hint="default"/>
      </w:rPr>
    </w:lvl>
    <w:lvl w:ilvl="1">
      <w:start w:val="1"/>
      <w:numFmt w:val="decimal"/>
      <w:pStyle w:val="ITEAHeading2"/>
      <w:isLgl/>
      <w:lvlText w:val="%1.%2."/>
      <w:lvlJc w:val="left"/>
      <w:pPr>
        <w:ind w:left="-32766" w:firstLine="32766"/>
      </w:pPr>
      <w:rPr>
        <w:rFonts w:hint="default"/>
      </w:rPr>
    </w:lvl>
    <w:lvl w:ilvl="2">
      <w:start w:val="1"/>
      <w:numFmt w:val="decimal"/>
      <w:isLgl/>
      <w:lvlText w:val="%1.%2.%3."/>
      <w:lvlJc w:val="left"/>
      <w:pPr>
        <w:ind w:left="794" w:hanging="794"/>
      </w:pPr>
      <w:rPr>
        <w:rFonts w:hint="default"/>
      </w:rPr>
    </w:lvl>
    <w:lvl w:ilvl="3">
      <w:start w:val="1"/>
      <w:numFmt w:val="decimal"/>
      <w:pStyle w:val="ITEAHeading4"/>
      <w:isLgl/>
      <w:lvlText w:val="%1.%2.%3.%4."/>
      <w:lvlJc w:val="left"/>
      <w:pPr>
        <w:ind w:left="964" w:hanging="964"/>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2" w15:restartNumberingAfterBreak="0">
    <w:nsid w:val="57784ECE"/>
    <w:multiLevelType w:val="multilevel"/>
    <w:tmpl w:val="F73C55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A1D4990"/>
    <w:multiLevelType w:val="hybridMultilevel"/>
    <w:tmpl w:val="CBF27960"/>
    <w:lvl w:ilvl="0" w:tplc="DC903A68">
      <w:start w:val="1"/>
      <w:numFmt w:val="bullet"/>
      <w:lvlText w:val="▪"/>
      <w:lvlJc w:val="left"/>
      <w:pPr>
        <w:tabs>
          <w:tab w:val="num" w:pos="720"/>
        </w:tabs>
        <w:ind w:left="720" w:hanging="360"/>
      </w:pPr>
      <w:rPr>
        <w:rFonts w:ascii="Noto Sans Symbols" w:hAnsi="Noto Sans Symbols" w:hint="default"/>
      </w:rPr>
    </w:lvl>
    <w:lvl w:ilvl="1" w:tplc="0C6E213C" w:tentative="1">
      <w:start w:val="1"/>
      <w:numFmt w:val="bullet"/>
      <w:lvlText w:val="▪"/>
      <w:lvlJc w:val="left"/>
      <w:pPr>
        <w:tabs>
          <w:tab w:val="num" w:pos="1440"/>
        </w:tabs>
        <w:ind w:left="1440" w:hanging="360"/>
      </w:pPr>
      <w:rPr>
        <w:rFonts w:ascii="Noto Sans Symbols" w:hAnsi="Noto Sans Symbols" w:hint="default"/>
      </w:rPr>
    </w:lvl>
    <w:lvl w:ilvl="2" w:tplc="405A2FFE" w:tentative="1">
      <w:start w:val="1"/>
      <w:numFmt w:val="bullet"/>
      <w:lvlText w:val="▪"/>
      <w:lvlJc w:val="left"/>
      <w:pPr>
        <w:tabs>
          <w:tab w:val="num" w:pos="2160"/>
        </w:tabs>
        <w:ind w:left="2160" w:hanging="360"/>
      </w:pPr>
      <w:rPr>
        <w:rFonts w:ascii="Noto Sans Symbols" w:hAnsi="Noto Sans Symbols" w:hint="default"/>
      </w:rPr>
    </w:lvl>
    <w:lvl w:ilvl="3" w:tplc="7D3CE686" w:tentative="1">
      <w:start w:val="1"/>
      <w:numFmt w:val="bullet"/>
      <w:lvlText w:val="▪"/>
      <w:lvlJc w:val="left"/>
      <w:pPr>
        <w:tabs>
          <w:tab w:val="num" w:pos="2880"/>
        </w:tabs>
        <w:ind w:left="2880" w:hanging="360"/>
      </w:pPr>
      <w:rPr>
        <w:rFonts w:ascii="Noto Sans Symbols" w:hAnsi="Noto Sans Symbols" w:hint="default"/>
      </w:rPr>
    </w:lvl>
    <w:lvl w:ilvl="4" w:tplc="5672B9EC" w:tentative="1">
      <w:start w:val="1"/>
      <w:numFmt w:val="bullet"/>
      <w:lvlText w:val="▪"/>
      <w:lvlJc w:val="left"/>
      <w:pPr>
        <w:tabs>
          <w:tab w:val="num" w:pos="3600"/>
        </w:tabs>
        <w:ind w:left="3600" w:hanging="360"/>
      </w:pPr>
      <w:rPr>
        <w:rFonts w:ascii="Noto Sans Symbols" w:hAnsi="Noto Sans Symbols" w:hint="default"/>
      </w:rPr>
    </w:lvl>
    <w:lvl w:ilvl="5" w:tplc="469C3F94" w:tentative="1">
      <w:start w:val="1"/>
      <w:numFmt w:val="bullet"/>
      <w:lvlText w:val="▪"/>
      <w:lvlJc w:val="left"/>
      <w:pPr>
        <w:tabs>
          <w:tab w:val="num" w:pos="4320"/>
        </w:tabs>
        <w:ind w:left="4320" w:hanging="360"/>
      </w:pPr>
      <w:rPr>
        <w:rFonts w:ascii="Noto Sans Symbols" w:hAnsi="Noto Sans Symbols" w:hint="default"/>
      </w:rPr>
    </w:lvl>
    <w:lvl w:ilvl="6" w:tplc="62FA66A8" w:tentative="1">
      <w:start w:val="1"/>
      <w:numFmt w:val="bullet"/>
      <w:lvlText w:val="▪"/>
      <w:lvlJc w:val="left"/>
      <w:pPr>
        <w:tabs>
          <w:tab w:val="num" w:pos="5040"/>
        </w:tabs>
        <w:ind w:left="5040" w:hanging="360"/>
      </w:pPr>
      <w:rPr>
        <w:rFonts w:ascii="Noto Sans Symbols" w:hAnsi="Noto Sans Symbols" w:hint="default"/>
      </w:rPr>
    </w:lvl>
    <w:lvl w:ilvl="7" w:tplc="DBFA860E" w:tentative="1">
      <w:start w:val="1"/>
      <w:numFmt w:val="bullet"/>
      <w:lvlText w:val="▪"/>
      <w:lvlJc w:val="left"/>
      <w:pPr>
        <w:tabs>
          <w:tab w:val="num" w:pos="5760"/>
        </w:tabs>
        <w:ind w:left="5760" w:hanging="360"/>
      </w:pPr>
      <w:rPr>
        <w:rFonts w:ascii="Noto Sans Symbols" w:hAnsi="Noto Sans Symbols" w:hint="default"/>
      </w:rPr>
    </w:lvl>
    <w:lvl w:ilvl="8" w:tplc="2BD8877E" w:tentative="1">
      <w:start w:val="1"/>
      <w:numFmt w:val="bullet"/>
      <w:lvlText w:val="▪"/>
      <w:lvlJc w:val="left"/>
      <w:pPr>
        <w:tabs>
          <w:tab w:val="num" w:pos="6480"/>
        </w:tabs>
        <w:ind w:left="6480" w:hanging="360"/>
      </w:pPr>
      <w:rPr>
        <w:rFonts w:ascii="Noto Sans Symbols" w:hAnsi="Noto Sans Symbols" w:hint="default"/>
      </w:rPr>
    </w:lvl>
  </w:abstractNum>
  <w:abstractNum w:abstractNumId="34" w15:restartNumberingAfterBreak="0">
    <w:nsid w:val="68363C17"/>
    <w:multiLevelType w:val="hybridMultilevel"/>
    <w:tmpl w:val="A61C222A"/>
    <w:lvl w:ilvl="0" w:tplc="1B2CE494">
      <w:start w:val="1"/>
      <w:numFmt w:val="bullet"/>
      <w:pStyle w:val="Bullets"/>
      <w:lvlText w:val=""/>
      <w:lvlJc w:val="left"/>
      <w:pPr>
        <w:ind w:left="720" w:hanging="360"/>
      </w:pPr>
      <w:rPr>
        <w:rFonts w:ascii="Wingdings" w:hAnsi="Wingdings" w:hint="default"/>
      </w:rPr>
    </w:lvl>
    <w:lvl w:ilvl="1" w:tplc="BD9491A4">
      <w:numFmt w:val="bullet"/>
      <w:pStyle w:val="Subbullets"/>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8EC02D8"/>
    <w:multiLevelType w:val="hybridMultilevel"/>
    <w:tmpl w:val="9340A28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6B55711F"/>
    <w:multiLevelType w:val="hybridMultilevel"/>
    <w:tmpl w:val="2A5446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E2E353A"/>
    <w:multiLevelType w:val="multilevel"/>
    <w:tmpl w:val="8662E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F433F20"/>
    <w:multiLevelType w:val="multilevel"/>
    <w:tmpl w:val="C2A01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0996D29"/>
    <w:multiLevelType w:val="multilevel"/>
    <w:tmpl w:val="F6CC8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5D246A1"/>
    <w:multiLevelType w:val="multilevel"/>
    <w:tmpl w:val="C52A9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77B783A"/>
    <w:multiLevelType w:val="multilevel"/>
    <w:tmpl w:val="591ABFE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15:restartNumberingAfterBreak="0">
    <w:nsid w:val="7A1E183E"/>
    <w:multiLevelType w:val="multilevel"/>
    <w:tmpl w:val="80223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AED2291"/>
    <w:multiLevelType w:val="multilevel"/>
    <w:tmpl w:val="AEF479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7CB2084E"/>
    <w:multiLevelType w:val="hybridMultilevel"/>
    <w:tmpl w:val="BDAAD0C4"/>
    <w:lvl w:ilvl="0" w:tplc="041F0001">
      <w:numFmt w:val="bullet"/>
      <w:lvlText w:val=""/>
      <w:lvlJc w:val="left"/>
      <w:pPr>
        <w:ind w:left="720" w:hanging="360"/>
      </w:pPr>
      <w:rPr>
        <w:rFonts w:ascii="Symbol" w:eastAsia="Times New Roman" w:hAnsi="Symbol" w:cs="Times New Roman"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0"/>
  </w:num>
  <w:num w:numId="2">
    <w:abstractNumId w:val="14"/>
  </w:num>
  <w:num w:numId="3">
    <w:abstractNumId w:val="2"/>
  </w:num>
  <w:num w:numId="4">
    <w:abstractNumId w:val="34"/>
  </w:num>
  <w:num w:numId="5">
    <w:abstractNumId w:val="28"/>
  </w:num>
  <w:num w:numId="6">
    <w:abstractNumId w:val="31"/>
  </w:num>
  <w:num w:numId="7">
    <w:abstractNumId w:val="3"/>
  </w:num>
  <w:num w:numId="8">
    <w:abstractNumId w:val="4"/>
  </w:num>
  <w:num w:numId="9">
    <w:abstractNumId w:val="31"/>
  </w:num>
  <w:num w:numId="10">
    <w:abstractNumId w:val="22"/>
  </w:num>
  <w:num w:numId="11">
    <w:abstractNumId w:val="24"/>
  </w:num>
  <w:num w:numId="12">
    <w:abstractNumId w:val="0"/>
  </w:num>
  <w:num w:numId="13">
    <w:abstractNumId w:val="7"/>
  </w:num>
  <w:num w:numId="14">
    <w:abstractNumId w:val="41"/>
  </w:num>
  <w:num w:numId="15">
    <w:abstractNumId w:val="12"/>
  </w:num>
  <w:num w:numId="16">
    <w:abstractNumId w:val="19"/>
  </w:num>
  <w:num w:numId="17">
    <w:abstractNumId w:val="26"/>
  </w:num>
  <w:num w:numId="18">
    <w:abstractNumId w:val="23"/>
  </w:num>
  <w:num w:numId="19">
    <w:abstractNumId w:val="44"/>
  </w:num>
  <w:num w:numId="20">
    <w:abstractNumId w:val="33"/>
  </w:num>
  <w:num w:numId="21">
    <w:abstractNumId w:val="10"/>
  </w:num>
  <w:num w:numId="22">
    <w:abstractNumId w:val="36"/>
  </w:num>
  <w:num w:numId="23">
    <w:abstractNumId w:val="9"/>
  </w:num>
  <w:num w:numId="24">
    <w:abstractNumId w:val="17"/>
  </w:num>
  <w:num w:numId="25">
    <w:abstractNumId w:val="21"/>
  </w:num>
  <w:num w:numId="26">
    <w:abstractNumId w:val="18"/>
  </w:num>
  <w:num w:numId="27">
    <w:abstractNumId w:val="15"/>
  </w:num>
  <w:num w:numId="28">
    <w:abstractNumId w:val="25"/>
  </w:num>
  <w:num w:numId="29">
    <w:abstractNumId w:val="13"/>
  </w:num>
  <w:num w:numId="30">
    <w:abstractNumId w:val="1"/>
  </w:num>
  <w:num w:numId="31">
    <w:abstractNumId w:val="16"/>
  </w:num>
  <w:num w:numId="32">
    <w:abstractNumId w:val="8"/>
  </w:num>
  <w:num w:numId="33">
    <w:abstractNumId w:val="32"/>
  </w:num>
  <w:num w:numId="34">
    <w:abstractNumId w:val="37"/>
  </w:num>
  <w:num w:numId="35">
    <w:abstractNumId w:val="38"/>
  </w:num>
  <w:num w:numId="36">
    <w:abstractNumId w:val="5"/>
  </w:num>
  <w:num w:numId="37">
    <w:abstractNumId w:val="39"/>
  </w:num>
  <w:num w:numId="38">
    <w:abstractNumId w:val="6"/>
  </w:num>
  <w:num w:numId="39">
    <w:abstractNumId w:val="30"/>
  </w:num>
  <w:num w:numId="40">
    <w:abstractNumId w:val="40"/>
  </w:num>
  <w:num w:numId="41">
    <w:abstractNumId w:val="11"/>
  </w:num>
  <w:num w:numId="42">
    <w:abstractNumId w:val="42"/>
  </w:num>
  <w:num w:numId="43">
    <w:abstractNumId w:val="27"/>
  </w:num>
  <w:num w:numId="44">
    <w:abstractNumId w:val="43"/>
  </w:num>
  <w:num w:numId="45">
    <w:abstractNumId w:val="35"/>
  </w:num>
  <w:num w:numId="46">
    <w:abstractNumId w:val="29"/>
  </w:num>
  <w:numIdMacAtCleanup w:val="2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ULTUGCE">
    <w15:presenceInfo w15:providerId="None" w15:userId="GULTUG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2A79"/>
    <w:rsid w:val="0000654C"/>
    <w:rsid w:val="00010A4C"/>
    <w:rsid w:val="0001215C"/>
    <w:rsid w:val="00026C18"/>
    <w:rsid w:val="0003102F"/>
    <w:rsid w:val="00031E2F"/>
    <w:rsid w:val="00042D90"/>
    <w:rsid w:val="0004781C"/>
    <w:rsid w:val="000529FF"/>
    <w:rsid w:val="00062B7F"/>
    <w:rsid w:val="00071846"/>
    <w:rsid w:val="00072631"/>
    <w:rsid w:val="000902C1"/>
    <w:rsid w:val="00097C7D"/>
    <w:rsid w:val="000A6EE0"/>
    <w:rsid w:val="000A7515"/>
    <w:rsid w:val="000A75E9"/>
    <w:rsid w:val="000B2761"/>
    <w:rsid w:val="000D504E"/>
    <w:rsid w:val="000D58AB"/>
    <w:rsid w:val="000F226D"/>
    <w:rsid w:val="000F3071"/>
    <w:rsid w:val="000F654D"/>
    <w:rsid w:val="001009E3"/>
    <w:rsid w:val="00102C6A"/>
    <w:rsid w:val="00110433"/>
    <w:rsid w:val="00110EA6"/>
    <w:rsid w:val="0011103C"/>
    <w:rsid w:val="00112E13"/>
    <w:rsid w:val="00132D93"/>
    <w:rsid w:val="00132F04"/>
    <w:rsid w:val="00153D2D"/>
    <w:rsid w:val="001750C4"/>
    <w:rsid w:val="001777ED"/>
    <w:rsid w:val="001B2F2B"/>
    <w:rsid w:val="001B74BB"/>
    <w:rsid w:val="001C16CF"/>
    <w:rsid w:val="001F1791"/>
    <w:rsid w:val="00204006"/>
    <w:rsid w:val="00244408"/>
    <w:rsid w:val="00250C65"/>
    <w:rsid w:val="002540A4"/>
    <w:rsid w:val="0028071C"/>
    <w:rsid w:val="00281584"/>
    <w:rsid w:val="00282B8D"/>
    <w:rsid w:val="00286BF5"/>
    <w:rsid w:val="0029411F"/>
    <w:rsid w:val="002B1C46"/>
    <w:rsid w:val="002B32D7"/>
    <w:rsid w:val="002D0219"/>
    <w:rsid w:val="002D47C3"/>
    <w:rsid w:val="002E0BDD"/>
    <w:rsid w:val="002E731A"/>
    <w:rsid w:val="002F0519"/>
    <w:rsid w:val="002F1927"/>
    <w:rsid w:val="002F1CE7"/>
    <w:rsid w:val="00303963"/>
    <w:rsid w:val="003165E4"/>
    <w:rsid w:val="00321F6C"/>
    <w:rsid w:val="00331DF2"/>
    <w:rsid w:val="00347D3D"/>
    <w:rsid w:val="00354B27"/>
    <w:rsid w:val="00361525"/>
    <w:rsid w:val="003631DE"/>
    <w:rsid w:val="00365F64"/>
    <w:rsid w:val="00393377"/>
    <w:rsid w:val="0039507C"/>
    <w:rsid w:val="003A6702"/>
    <w:rsid w:val="003A77A0"/>
    <w:rsid w:val="003B5116"/>
    <w:rsid w:val="003B5D81"/>
    <w:rsid w:val="003C3CF1"/>
    <w:rsid w:val="003D242A"/>
    <w:rsid w:val="003F065B"/>
    <w:rsid w:val="003F3A6E"/>
    <w:rsid w:val="00403E12"/>
    <w:rsid w:val="00410D05"/>
    <w:rsid w:val="004122CA"/>
    <w:rsid w:val="0042420B"/>
    <w:rsid w:val="004267A2"/>
    <w:rsid w:val="004316F3"/>
    <w:rsid w:val="00453A0E"/>
    <w:rsid w:val="00454A58"/>
    <w:rsid w:val="00457653"/>
    <w:rsid w:val="0045792C"/>
    <w:rsid w:val="00466926"/>
    <w:rsid w:val="0046774E"/>
    <w:rsid w:val="0048126C"/>
    <w:rsid w:val="00484AB8"/>
    <w:rsid w:val="00486B00"/>
    <w:rsid w:val="00490A1A"/>
    <w:rsid w:val="004B4D4A"/>
    <w:rsid w:val="004B61A6"/>
    <w:rsid w:val="004D18E4"/>
    <w:rsid w:val="004D5270"/>
    <w:rsid w:val="004D6308"/>
    <w:rsid w:val="004E379B"/>
    <w:rsid w:val="004F61D1"/>
    <w:rsid w:val="004F624B"/>
    <w:rsid w:val="005019F3"/>
    <w:rsid w:val="00506C71"/>
    <w:rsid w:val="00514114"/>
    <w:rsid w:val="0052552F"/>
    <w:rsid w:val="0053374C"/>
    <w:rsid w:val="0054174C"/>
    <w:rsid w:val="00552689"/>
    <w:rsid w:val="005552D7"/>
    <w:rsid w:val="005606A0"/>
    <w:rsid w:val="005607C7"/>
    <w:rsid w:val="0056122F"/>
    <w:rsid w:val="005615FB"/>
    <w:rsid w:val="0056434C"/>
    <w:rsid w:val="00565531"/>
    <w:rsid w:val="00565FAF"/>
    <w:rsid w:val="00587133"/>
    <w:rsid w:val="0059379D"/>
    <w:rsid w:val="00593D3D"/>
    <w:rsid w:val="00596C20"/>
    <w:rsid w:val="005A658F"/>
    <w:rsid w:val="005B1685"/>
    <w:rsid w:val="005B29FC"/>
    <w:rsid w:val="005C397B"/>
    <w:rsid w:val="005C518C"/>
    <w:rsid w:val="005D5064"/>
    <w:rsid w:val="005E0C31"/>
    <w:rsid w:val="005E58F6"/>
    <w:rsid w:val="005F3B73"/>
    <w:rsid w:val="0060173E"/>
    <w:rsid w:val="006168F9"/>
    <w:rsid w:val="00616C3F"/>
    <w:rsid w:val="006265A7"/>
    <w:rsid w:val="0063495C"/>
    <w:rsid w:val="00645330"/>
    <w:rsid w:val="00650C62"/>
    <w:rsid w:val="0068253D"/>
    <w:rsid w:val="00685DB3"/>
    <w:rsid w:val="00692C40"/>
    <w:rsid w:val="00697460"/>
    <w:rsid w:val="00697ABE"/>
    <w:rsid w:val="006B093A"/>
    <w:rsid w:val="006B0B24"/>
    <w:rsid w:val="006B1315"/>
    <w:rsid w:val="006B60A1"/>
    <w:rsid w:val="006B72CA"/>
    <w:rsid w:val="006C14F7"/>
    <w:rsid w:val="006D2556"/>
    <w:rsid w:val="006D5577"/>
    <w:rsid w:val="006E6EFB"/>
    <w:rsid w:val="006F2F8E"/>
    <w:rsid w:val="006F4474"/>
    <w:rsid w:val="006F470B"/>
    <w:rsid w:val="006F68F1"/>
    <w:rsid w:val="00710CDB"/>
    <w:rsid w:val="0071262E"/>
    <w:rsid w:val="00715323"/>
    <w:rsid w:val="00761A39"/>
    <w:rsid w:val="00777CB9"/>
    <w:rsid w:val="00782864"/>
    <w:rsid w:val="00790EF8"/>
    <w:rsid w:val="00794C5A"/>
    <w:rsid w:val="0079516F"/>
    <w:rsid w:val="007A2C7A"/>
    <w:rsid w:val="007D119D"/>
    <w:rsid w:val="007D2AC5"/>
    <w:rsid w:val="007E4F33"/>
    <w:rsid w:val="008054A6"/>
    <w:rsid w:val="008254BC"/>
    <w:rsid w:val="00825BAE"/>
    <w:rsid w:val="008422FE"/>
    <w:rsid w:val="0086446F"/>
    <w:rsid w:val="00864B44"/>
    <w:rsid w:val="00864CB4"/>
    <w:rsid w:val="008725A8"/>
    <w:rsid w:val="00875CA6"/>
    <w:rsid w:val="008772BE"/>
    <w:rsid w:val="008808C2"/>
    <w:rsid w:val="00890F9B"/>
    <w:rsid w:val="008940BA"/>
    <w:rsid w:val="008969F8"/>
    <w:rsid w:val="008B31D6"/>
    <w:rsid w:val="008B570D"/>
    <w:rsid w:val="008D046F"/>
    <w:rsid w:val="008E78DC"/>
    <w:rsid w:val="009129D8"/>
    <w:rsid w:val="0091313A"/>
    <w:rsid w:val="00922FDC"/>
    <w:rsid w:val="00932D4E"/>
    <w:rsid w:val="00937C4F"/>
    <w:rsid w:val="00956CA0"/>
    <w:rsid w:val="00981D35"/>
    <w:rsid w:val="009959F3"/>
    <w:rsid w:val="00997827"/>
    <w:rsid w:val="009A10D3"/>
    <w:rsid w:val="009A63DC"/>
    <w:rsid w:val="009D2023"/>
    <w:rsid w:val="009D2A79"/>
    <w:rsid w:val="009E4A5B"/>
    <w:rsid w:val="00A11E12"/>
    <w:rsid w:val="00A11F35"/>
    <w:rsid w:val="00A204DA"/>
    <w:rsid w:val="00A23A0A"/>
    <w:rsid w:val="00A8297C"/>
    <w:rsid w:val="00AA28AB"/>
    <w:rsid w:val="00AB15B0"/>
    <w:rsid w:val="00AC1E16"/>
    <w:rsid w:val="00AC5900"/>
    <w:rsid w:val="00AC720C"/>
    <w:rsid w:val="00B26FFC"/>
    <w:rsid w:val="00B3387D"/>
    <w:rsid w:val="00B57D9A"/>
    <w:rsid w:val="00B60807"/>
    <w:rsid w:val="00B6390B"/>
    <w:rsid w:val="00B87674"/>
    <w:rsid w:val="00BA7744"/>
    <w:rsid w:val="00BB0CA5"/>
    <w:rsid w:val="00BB594E"/>
    <w:rsid w:val="00BC0CED"/>
    <w:rsid w:val="00BE4939"/>
    <w:rsid w:val="00BE7B86"/>
    <w:rsid w:val="00BF3D9D"/>
    <w:rsid w:val="00BF7889"/>
    <w:rsid w:val="00C11493"/>
    <w:rsid w:val="00C15B92"/>
    <w:rsid w:val="00C204E2"/>
    <w:rsid w:val="00C27806"/>
    <w:rsid w:val="00C4021A"/>
    <w:rsid w:val="00C616E5"/>
    <w:rsid w:val="00C62FB6"/>
    <w:rsid w:val="00C72469"/>
    <w:rsid w:val="00C769C9"/>
    <w:rsid w:val="00C76D4A"/>
    <w:rsid w:val="00C917C7"/>
    <w:rsid w:val="00C97F0E"/>
    <w:rsid w:val="00CA2548"/>
    <w:rsid w:val="00CC2701"/>
    <w:rsid w:val="00CD50D0"/>
    <w:rsid w:val="00CD6BA7"/>
    <w:rsid w:val="00D03694"/>
    <w:rsid w:val="00D20B08"/>
    <w:rsid w:val="00D356AB"/>
    <w:rsid w:val="00D5636E"/>
    <w:rsid w:val="00D72B27"/>
    <w:rsid w:val="00D77FF5"/>
    <w:rsid w:val="00D911B8"/>
    <w:rsid w:val="00D9140C"/>
    <w:rsid w:val="00DA74AE"/>
    <w:rsid w:val="00DB16AE"/>
    <w:rsid w:val="00DD3103"/>
    <w:rsid w:val="00DE471E"/>
    <w:rsid w:val="00DF42B1"/>
    <w:rsid w:val="00E0560B"/>
    <w:rsid w:val="00E40D06"/>
    <w:rsid w:val="00E42436"/>
    <w:rsid w:val="00E52F8A"/>
    <w:rsid w:val="00E56114"/>
    <w:rsid w:val="00E570E7"/>
    <w:rsid w:val="00E62144"/>
    <w:rsid w:val="00E80CB3"/>
    <w:rsid w:val="00E951FF"/>
    <w:rsid w:val="00E9640E"/>
    <w:rsid w:val="00EA7522"/>
    <w:rsid w:val="00EC2331"/>
    <w:rsid w:val="00EC6EE0"/>
    <w:rsid w:val="00ED1AF8"/>
    <w:rsid w:val="00ED4E72"/>
    <w:rsid w:val="00ED7785"/>
    <w:rsid w:val="00EE3F2A"/>
    <w:rsid w:val="00EF1260"/>
    <w:rsid w:val="00EF4F42"/>
    <w:rsid w:val="00F1028A"/>
    <w:rsid w:val="00F12AAB"/>
    <w:rsid w:val="00F30293"/>
    <w:rsid w:val="00F43FA5"/>
    <w:rsid w:val="00F60BF6"/>
    <w:rsid w:val="00F61C9B"/>
    <w:rsid w:val="00F627D0"/>
    <w:rsid w:val="00F76FE5"/>
    <w:rsid w:val="00F80AD1"/>
    <w:rsid w:val="00FA5677"/>
    <w:rsid w:val="00FC706F"/>
    <w:rsid w:val="00FD1926"/>
    <w:rsid w:val="00FE352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6D3B49"/>
  <w15:docId w15:val="{D1DF8F56-ABAB-4BC3-B92E-5F1ABE0E5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97460"/>
    <w:pPr>
      <w:spacing w:before="120" w:after="120" w:line="288" w:lineRule="auto"/>
    </w:pPr>
    <w:rPr>
      <w:rFonts w:ascii="Arial" w:eastAsia="Times New Roman" w:hAnsi="Arial" w:cs="Times New Roman"/>
      <w:spacing w:val="4"/>
      <w:sz w:val="20"/>
      <w:szCs w:val="24"/>
      <w:lang w:val="en-GB" w:eastAsia="nl-NL"/>
    </w:rPr>
  </w:style>
  <w:style w:type="paragraph" w:styleId="Heading1">
    <w:name w:val="heading 1"/>
    <w:basedOn w:val="Normal"/>
    <w:next w:val="Normal"/>
    <w:link w:val="Heading1Char"/>
    <w:uiPriority w:val="9"/>
    <w:rsid w:val="00F80AD1"/>
    <w:pPr>
      <w:keepNext/>
      <w:keepLines/>
      <w:spacing w:before="480" w:after="0"/>
      <w:outlineLvl w:val="0"/>
    </w:pPr>
    <w:rPr>
      <w:rFonts w:eastAsiaTheme="majorEastAsia" w:cs="Arial"/>
      <w:b/>
      <w:bCs/>
      <w:color w:val="00A651" w:themeColor="accent1"/>
      <w:sz w:val="48"/>
      <w:szCs w:val="48"/>
    </w:rPr>
  </w:style>
  <w:style w:type="paragraph" w:styleId="Heading2">
    <w:name w:val="heading 2"/>
    <w:basedOn w:val="NoSpacing"/>
    <w:next w:val="Normal"/>
    <w:link w:val="Heading2Char"/>
    <w:uiPriority w:val="9"/>
    <w:unhideWhenUsed/>
    <w:rsid w:val="00D77FF5"/>
    <w:pPr>
      <w:keepNext/>
      <w:keepLines/>
      <w:spacing w:before="240" w:after="120"/>
      <w:outlineLvl w:val="1"/>
    </w:pPr>
    <w:rPr>
      <w:b/>
      <w:color w:val="00A651" w:themeColor="accent1"/>
      <w:sz w:val="28"/>
      <w:szCs w:val="28"/>
    </w:rPr>
  </w:style>
  <w:style w:type="paragraph" w:styleId="Heading3">
    <w:name w:val="heading 3"/>
    <w:basedOn w:val="Normal"/>
    <w:next w:val="Normal"/>
    <w:link w:val="Heading3Char"/>
    <w:uiPriority w:val="9"/>
    <w:unhideWhenUsed/>
    <w:rsid w:val="00552689"/>
    <w:pPr>
      <w:keepNext/>
      <w:keepLines/>
      <w:spacing w:before="300"/>
      <w:outlineLvl w:val="2"/>
    </w:pPr>
    <w:rPr>
      <w:rFonts w:eastAsiaTheme="majorEastAsia" w:cs="Arial"/>
      <w:b/>
      <w:bCs/>
      <w:color w:val="7F7F7F" w:themeColor="text1" w:themeTint="80"/>
      <w:sz w:val="24"/>
    </w:rPr>
  </w:style>
  <w:style w:type="paragraph" w:styleId="Heading4">
    <w:name w:val="heading 4"/>
    <w:basedOn w:val="Normal"/>
    <w:next w:val="Normal"/>
    <w:link w:val="Heading4Char"/>
    <w:uiPriority w:val="9"/>
    <w:unhideWhenUsed/>
    <w:rsid w:val="0086446F"/>
    <w:pPr>
      <w:keepNext/>
      <w:keepLines/>
      <w:spacing w:before="240" w:after="0"/>
      <w:outlineLvl w:val="3"/>
    </w:pPr>
    <w:rPr>
      <w:b/>
      <w:color w:val="000000" w:themeColor="text1"/>
    </w:rPr>
  </w:style>
  <w:style w:type="paragraph" w:styleId="Heading5">
    <w:name w:val="heading 5"/>
    <w:basedOn w:val="Normal"/>
    <w:next w:val="Normal"/>
    <w:link w:val="Heading5Char"/>
    <w:uiPriority w:val="9"/>
    <w:semiHidden/>
    <w:unhideWhenUsed/>
    <w:rsid w:val="006B0B24"/>
    <w:pPr>
      <w:keepNext/>
      <w:keepLines/>
      <w:spacing w:before="200" w:after="0"/>
      <w:outlineLvl w:val="4"/>
    </w:pPr>
    <w:rPr>
      <w:rFonts w:asciiTheme="majorHAnsi" w:eastAsiaTheme="majorEastAsia" w:hAnsiTheme="majorHAnsi" w:cstheme="majorBidi"/>
      <w:color w:val="005228" w:themeColor="accent1" w:themeShade="7F"/>
    </w:rPr>
  </w:style>
  <w:style w:type="paragraph" w:styleId="Heading6">
    <w:name w:val="heading 6"/>
    <w:basedOn w:val="Normal"/>
    <w:next w:val="Normal"/>
    <w:link w:val="Heading6Char"/>
    <w:uiPriority w:val="9"/>
    <w:semiHidden/>
    <w:unhideWhenUsed/>
    <w:qFormat/>
    <w:rsid w:val="00AC5900"/>
    <w:pPr>
      <w:keepNext/>
      <w:keepLines/>
      <w:spacing w:before="200" w:after="0"/>
      <w:outlineLvl w:val="5"/>
    </w:pPr>
    <w:rPr>
      <w:rFonts w:asciiTheme="majorHAnsi" w:eastAsiaTheme="majorEastAsia" w:hAnsiTheme="majorHAnsi" w:cstheme="majorBidi"/>
      <w:i/>
      <w:iCs/>
      <w:color w:val="00522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6926"/>
    <w:pPr>
      <w:tabs>
        <w:tab w:val="center" w:pos="4536"/>
        <w:tab w:val="right" w:pos="9072"/>
      </w:tabs>
      <w:spacing w:line="240" w:lineRule="auto"/>
    </w:pPr>
  </w:style>
  <w:style w:type="character" w:customStyle="1" w:styleId="HeaderChar">
    <w:name w:val="Header Char"/>
    <w:basedOn w:val="DefaultParagraphFont"/>
    <w:link w:val="Header"/>
    <w:uiPriority w:val="99"/>
    <w:rsid w:val="00466926"/>
  </w:style>
  <w:style w:type="paragraph" w:styleId="Footer">
    <w:name w:val="footer"/>
    <w:basedOn w:val="Normal"/>
    <w:link w:val="FooterChar"/>
    <w:uiPriority w:val="99"/>
    <w:unhideWhenUsed/>
    <w:rsid w:val="00466926"/>
    <w:pPr>
      <w:tabs>
        <w:tab w:val="center" w:pos="4536"/>
        <w:tab w:val="right" w:pos="9072"/>
      </w:tabs>
      <w:spacing w:line="240" w:lineRule="auto"/>
    </w:pPr>
  </w:style>
  <w:style w:type="character" w:customStyle="1" w:styleId="FooterChar">
    <w:name w:val="Footer Char"/>
    <w:basedOn w:val="DefaultParagraphFont"/>
    <w:link w:val="Footer"/>
    <w:uiPriority w:val="99"/>
    <w:rsid w:val="00466926"/>
  </w:style>
  <w:style w:type="paragraph" w:styleId="BalloonText">
    <w:name w:val="Balloon Text"/>
    <w:basedOn w:val="Normal"/>
    <w:link w:val="BalloonTextChar"/>
    <w:uiPriority w:val="99"/>
    <w:semiHidden/>
    <w:unhideWhenUsed/>
    <w:rsid w:val="0046692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926"/>
    <w:rPr>
      <w:rFonts w:ascii="Tahoma" w:hAnsi="Tahoma" w:cs="Tahoma"/>
      <w:sz w:val="16"/>
      <w:szCs w:val="16"/>
    </w:rPr>
  </w:style>
  <w:style w:type="paragraph" w:styleId="NoSpacing">
    <w:name w:val="No Spacing"/>
    <w:uiPriority w:val="1"/>
    <w:rsid w:val="006B0B24"/>
    <w:pPr>
      <w:spacing w:after="0"/>
    </w:pPr>
    <w:rPr>
      <w:rFonts w:ascii="Arial" w:hAnsi="Arial"/>
      <w:color w:val="000000" w:themeColor="text1"/>
      <w:sz w:val="20"/>
    </w:rPr>
  </w:style>
  <w:style w:type="character" w:customStyle="1" w:styleId="Heading1Char">
    <w:name w:val="Heading 1 Char"/>
    <w:basedOn w:val="DefaultParagraphFont"/>
    <w:link w:val="Heading1"/>
    <w:uiPriority w:val="9"/>
    <w:rsid w:val="00F80AD1"/>
    <w:rPr>
      <w:rFonts w:ascii="Arial" w:eastAsiaTheme="majorEastAsia" w:hAnsi="Arial" w:cs="Arial"/>
      <w:b/>
      <w:bCs/>
      <w:color w:val="00A651" w:themeColor="accent1"/>
      <w:spacing w:val="4"/>
      <w:sz w:val="48"/>
      <w:szCs w:val="48"/>
      <w:lang w:val="en-GB" w:eastAsia="nl-NL"/>
    </w:rPr>
  </w:style>
  <w:style w:type="paragraph" w:styleId="Subtitle">
    <w:name w:val="Subtitle"/>
    <w:next w:val="Normal"/>
    <w:link w:val="SubtitleChar"/>
    <w:uiPriority w:val="11"/>
    <w:rsid w:val="00282B8D"/>
    <w:rPr>
      <w:rFonts w:ascii="Arial" w:eastAsiaTheme="majorEastAsia" w:hAnsi="Arial" w:cs="Arial"/>
      <w:bCs/>
      <w:color w:val="7F7F7F" w:themeColor="text1" w:themeTint="80"/>
      <w:spacing w:val="4"/>
      <w:sz w:val="32"/>
      <w:szCs w:val="24"/>
      <w:lang w:val="en-GB" w:eastAsia="nl-NL"/>
    </w:rPr>
  </w:style>
  <w:style w:type="character" w:customStyle="1" w:styleId="SubtitleChar">
    <w:name w:val="Subtitle Char"/>
    <w:basedOn w:val="DefaultParagraphFont"/>
    <w:link w:val="Subtitle"/>
    <w:uiPriority w:val="11"/>
    <w:rsid w:val="00282B8D"/>
    <w:rPr>
      <w:rFonts w:ascii="Arial" w:eastAsiaTheme="majorEastAsia" w:hAnsi="Arial" w:cs="Arial"/>
      <w:bCs/>
      <w:color w:val="7F7F7F" w:themeColor="text1" w:themeTint="80"/>
      <w:spacing w:val="4"/>
      <w:sz w:val="32"/>
      <w:szCs w:val="24"/>
      <w:lang w:val="en-GB" w:eastAsia="nl-NL"/>
    </w:rPr>
  </w:style>
  <w:style w:type="character" w:customStyle="1" w:styleId="Heading2Char">
    <w:name w:val="Heading 2 Char"/>
    <w:basedOn w:val="DefaultParagraphFont"/>
    <w:link w:val="Heading2"/>
    <w:uiPriority w:val="9"/>
    <w:rsid w:val="00D77FF5"/>
    <w:rPr>
      <w:rFonts w:ascii="Arial" w:hAnsi="Arial"/>
      <w:b/>
      <w:color w:val="00A651" w:themeColor="accent1"/>
      <w:sz w:val="28"/>
      <w:szCs w:val="28"/>
    </w:rPr>
  </w:style>
  <w:style w:type="character" w:customStyle="1" w:styleId="Heading3Char">
    <w:name w:val="Heading 3 Char"/>
    <w:basedOn w:val="DefaultParagraphFont"/>
    <w:link w:val="Heading3"/>
    <w:uiPriority w:val="9"/>
    <w:rsid w:val="00552689"/>
    <w:rPr>
      <w:rFonts w:ascii="Arial" w:eastAsiaTheme="majorEastAsia" w:hAnsi="Arial" w:cs="Arial"/>
      <w:b/>
      <w:bCs/>
      <w:color w:val="7F7F7F" w:themeColor="text1" w:themeTint="80"/>
      <w:spacing w:val="4"/>
      <w:sz w:val="24"/>
      <w:szCs w:val="24"/>
      <w:lang w:val="en-GB" w:eastAsia="nl-NL"/>
    </w:rPr>
  </w:style>
  <w:style w:type="character" w:customStyle="1" w:styleId="Heading4Char">
    <w:name w:val="Heading 4 Char"/>
    <w:basedOn w:val="DefaultParagraphFont"/>
    <w:link w:val="Heading4"/>
    <w:uiPriority w:val="9"/>
    <w:rsid w:val="0086446F"/>
    <w:rPr>
      <w:rFonts w:ascii="Arial" w:eastAsia="Times New Roman" w:hAnsi="Arial" w:cs="Times New Roman"/>
      <w:b/>
      <w:color w:val="000000" w:themeColor="text1"/>
      <w:spacing w:val="4"/>
      <w:sz w:val="20"/>
      <w:szCs w:val="24"/>
      <w:lang w:val="en-GB" w:eastAsia="nl-NL"/>
    </w:rPr>
  </w:style>
  <w:style w:type="paragraph" w:styleId="BodyText">
    <w:name w:val="Body Text"/>
    <w:link w:val="BodyTextChar"/>
    <w:rsid w:val="00ED1AF8"/>
    <w:pPr>
      <w:spacing w:after="0" w:line="288" w:lineRule="auto"/>
    </w:pPr>
    <w:rPr>
      <w:rFonts w:ascii="Arial" w:eastAsia="Times New Roman" w:hAnsi="Arial" w:cs="Times New Roman"/>
      <w:color w:val="000000" w:themeColor="text1"/>
      <w:spacing w:val="4"/>
      <w:sz w:val="20"/>
      <w:szCs w:val="24"/>
      <w:lang w:val="en-GB" w:eastAsia="nl-NL"/>
    </w:rPr>
  </w:style>
  <w:style w:type="character" w:customStyle="1" w:styleId="BodyTextChar">
    <w:name w:val="Body Text Char"/>
    <w:basedOn w:val="DefaultParagraphFont"/>
    <w:link w:val="BodyText"/>
    <w:rsid w:val="00ED1AF8"/>
    <w:rPr>
      <w:rFonts w:ascii="Arial" w:eastAsia="Times New Roman" w:hAnsi="Arial" w:cs="Times New Roman"/>
      <w:color w:val="000000" w:themeColor="text1"/>
      <w:spacing w:val="4"/>
      <w:sz w:val="20"/>
      <w:szCs w:val="24"/>
      <w:lang w:val="en-GB" w:eastAsia="nl-NL"/>
    </w:rPr>
  </w:style>
  <w:style w:type="table" w:styleId="TableGrid">
    <w:name w:val="Table Grid"/>
    <w:basedOn w:val="TableNormal"/>
    <w:rsid w:val="00EE3F2A"/>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AC5900"/>
    <w:pPr>
      <w:spacing w:before="0" w:after="0"/>
      <w:ind w:left="720"/>
      <w:contextualSpacing/>
    </w:pPr>
  </w:style>
  <w:style w:type="paragraph" w:customStyle="1" w:styleId="Subbullets">
    <w:name w:val="Subbullets"/>
    <w:basedOn w:val="Bullets"/>
    <w:rsid w:val="004F624B"/>
    <w:pPr>
      <w:numPr>
        <w:ilvl w:val="1"/>
      </w:numPr>
      <w:ind w:left="1134" w:hanging="425"/>
    </w:pPr>
  </w:style>
  <w:style w:type="paragraph" w:customStyle="1" w:styleId="Bullets">
    <w:name w:val="Bullets"/>
    <w:basedOn w:val="ListParagraph"/>
    <w:rsid w:val="004F624B"/>
    <w:pPr>
      <w:numPr>
        <w:numId w:val="4"/>
      </w:numPr>
      <w:tabs>
        <w:tab w:val="left" w:pos="2268"/>
      </w:tabs>
      <w:ind w:left="714" w:hanging="357"/>
    </w:pPr>
    <w:rPr>
      <w:color w:val="000000" w:themeColor="text1"/>
      <w:szCs w:val="20"/>
    </w:rPr>
  </w:style>
  <w:style w:type="paragraph" w:customStyle="1" w:styleId="ActionStyle">
    <w:name w:val="ActionStyle"/>
    <w:basedOn w:val="Heading4"/>
    <w:rsid w:val="006B0B24"/>
    <w:pPr>
      <w:numPr>
        <w:numId w:val="7"/>
      </w:numPr>
    </w:pPr>
  </w:style>
  <w:style w:type="paragraph" w:customStyle="1" w:styleId="Numberingintables">
    <w:name w:val="Numbering in tables"/>
    <w:basedOn w:val="Normal"/>
    <w:rsid w:val="006B0B24"/>
    <w:pPr>
      <w:numPr>
        <w:numId w:val="2"/>
      </w:numPr>
      <w:tabs>
        <w:tab w:val="left" w:pos="2268"/>
      </w:tabs>
      <w:spacing w:after="0"/>
      <w:ind w:left="357" w:hanging="357"/>
    </w:pPr>
    <w:rPr>
      <w:color w:val="000000" w:themeColor="text1"/>
    </w:rPr>
  </w:style>
  <w:style w:type="paragraph" w:customStyle="1" w:styleId="Bulletsintables">
    <w:name w:val="Bullets in tables"/>
    <w:basedOn w:val="Normal"/>
    <w:rsid w:val="006B0B24"/>
    <w:pPr>
      <w:numPr>
        <w:numId w:val="3"/>
      </w:numPr>
      <w:tabs>
        <w:tab w:val="left" w:pos="2268"/>
      </w:tabs>
      <w:spacing w:before="0" w:after="0"/>
      <w:ind w:left="714" w:hanging="357"/>
    </w:pPr>
    <w:rPr>
      <w:color w:val="000000" w:themeColor="text1"/>
    </w:rPr>
  </w:style>
  <w:style w:type="paragraph" w:customStyle="1" w:styleId="Heading2withnumbering">
    <w:name w:val="Heading 2 with numbering"/>
    <w:basedOn w:val="Heading2"/>
    <w:rsid w:val="00282B8D"/>
    <w:rPr>
      <w:lang w:val="en-GB"/>
    </w:rPr>
  </w:style>
  <w:style w:type="paragraph" w:customStyle="1" w:styleId="Tableheader">
    <w:name w:val="Table header"/>
    <w:basedOn w:val="Normal"/>
    <w:rsid w:val="006B0B24"/>
    <w:pPr>
      <w:tabs>
        <w:tab w:val="left" w:pos="2268"/>
      </w:tabs>
    </w:pPr>
    <w:rPr>
      <w:b/>
      <w:color w:val="000000" w:themeColor="text1"/>
    </w:rPr>
  </w:style>
  <w:style w:type="paragraph" w:customStyle="1" w:styleId="Tablecontent">
    <w:name w:val="Table content"/>
    <w:basedOn w:val="Normal"/>
    <w:rsid w:val="006B0B24"/>
    <w:pPr>
      <w:tabs>
        <w:tab w:val="left" w:pos="2268"/>
      </w:tabs>
    </w:pPr>
    <w:rPr>
      <w:color w:val="000000" w:themeColor="text1"/>
    </w:rPr>
  </w:style>
  <w:style w:type="character" w:customStyle="1" w:styleId="Heading5Char">
    <w:name w:val="Heading 5 Char"/>
    <w:basedOn w:val="DefaultParagraphFont"/>
    <w:link w:val="Heading5"/>
    <w:uiPriority w:val="9"/>
    <w:semiHidden/>
    <w:rsid w:val="006B0B24"/>
    <w:rPr>
      <w:rFonts w:asciiTheme="majorHAnsi" w:eastAsiaTheme="majorEastAsia" w:hAnsiTheme="majorHAnsi" w:cstheme="majorBidi"/>
      <w:color w:val="005228" w:themeColor="accent1" w:themeShade="7F"/>
      <w:spacing w:val="4"/>
      <w:sz w:val="20"/>
      <w:szCs w:val="24"/>
      <w:lang w:val="en-GB" w:eastAsia="nl-NL"/>
    </w:rPr>
  </w:style>
  <w:style w:type="paragraph" w:customStyle="1" w:styleId="ITEABodyText">
    <w:name w:val="ITEA_BodyText"/>
    <w:basedOn w:val="BodyText"/>
    <w:link w:val="ITEABodyTextCar"/>
    <w:qFormat/>
    <w:rsid w:val="001B74BB"/>
    <w:pPr>
      <w:jc w:val="both"/>
    </w:pPr>
    <w:rPr>
      <w:rFonts w:asciiTheme="minorHAnsi" w:hAnsiTheme="minorHAnsi" w:cstheme="minorHAnsi"/>
      <w:sz w:val="22"/>
    </w:rPr>
  </w:style>
  <w:style w:type="character" w:customStyle="1" w:styleId="ITEABodyTextCar">
    <w:name w:val="ITEA_BodyText Car"/>
    <w:basedOn w:val="BodyTextChar"/>
    <w:link w:val="ITEABodyText"/>
    <w:rsid w:val="001B74BB"/>
    <w:rPr>
      <w:rFonts w:ascii="Arial" w:eastAsia="Times New Roman" w:hAnsi="Arial" w:cstheme="minorHAnsi"/>
      <w:color w:val="000000" w:themeColor="text1"/>
      <w:spacing w:val="4"/>
      <w:sz w:val="20"/>
      <w:szCs w:val="24"/>
      <w:lang w:val="en-GB" w:eastAsia="nl-NL"/>
    </w:rPr>
  </w:style>
  <w:style w:type="paragraph" w:customStyle="1" w:styleId="ITEATitle">
    <w:name w:val="ITEA_Title"/>
    <w:basedOn w:val="ITEABodyText"/>
    <w:link w:val="ITEATitleCar"/>
    <w:qFormat/>
    <w:rsid w:val="00AC5900"/>
    <w:pPr>
      <w:spacing w:before="480"/>
    </w:pPr>
    <w:rPr>
      <w:b/>
      <w:color w:val="00B050"/>
      <w:sz w:val="48"/>
      <w:szCs w:val="48"/>
    </w:rPr>
  </w:style>
  <w:style w:type="character" w:customStyle="1" w:styleId="ITEATitleCar">
    <w:name w:val="ITEA_Title Car"/>
    <w:basedOn w:val="ITEABodyTextCar"/>
    <w:link w:val="ITEATitle"/>
    <w:rsid w:val="00AC5900"/>
    <w:rPr>
      <w:rFonts w:ascii="Arial" w:eastAsia="Times New Roman" w:hAnsi="Arial" w:cstheme="minorHAnsi"/>
      <w:b/>
      <w:color w:val="00B050"/>
      <w:spacing w:val="4"/>
      <w:sz w:val="48"/>
      <w:szCs w:val="48"/>
      <w:lang w:val="en-GB" w:eastAsia="nl-NL"/>
    </w:rPr>
  </w:style>
  <w:style w:type="paragraph" w:customStyle="1" w:styleId="ITEASubTitle">
    <w:name w:val="ITEA_SubTitle"/>
    <w:basedOn w:val="Normal"/>
    <w:rsid w:val="006168F9"/>
    <w:pPr>
      <w:spacing w:before="0" w:after="0"/>
    </w:pPr>
    <w:rPr>
      <w:sz w:val="36"/>
    </w:rPr>
  </w:style>
  <w:style w:type="paragraph" w:customStyle="1" w:styleId="ITEASubTitle2">
    <w:name w:val="ITEA_SubTitle2"/>
    <w:basedOn w:val="ITEASubTitle"/>
    <w:next w:val="ITEABodyText"/>
    <w:rsid w:val="006168F9"/>
    <w:rPr>
      <w:color w:val="F36F21" w:themeColor="accent2"/>
      <w:sz w:val="28"/>
      <w:szCs w:val="28"/>
    </w:rPr>
  </w:style>
  <w:style w:type="character" w:styleId="Hyperlink">
    <w:name w:val="Hyperlink"/>
    <w:basedOn w:val="DefaultParagraphFont"/>
    <w:uiPriority w:val="99"/>
    <w:unhideWhenUsed/>
    <w:rsid w:val="006168F9"/>
    <w:rPr>
      <w:color w:val="00A651" w:themeColor="hyperlink"/>
      <w:u w:val="single"/>
    </w:rPr>
  </w:style>
  <w:style w:type="paragraph" w:styleId="TOC2">
    <w:name w:val="toc 2"/>
    <w:basedOn w:val="BodyText"/>
    <w:next w:val="BodyText"/>
    <w:autoRedefine/>
    <w:uiPriority w:val="39"/>
    <w:rsid w:val="006168F9"/>
    <w:pPr>
      <w:tabs>
        <w:tab w:val="left" w:pos="800"/>
        <w:tab w:val="right" w:leader="dot" w:pos="9060"/>
      </w:tabs>
      <w:spacing w:before="80" w:after="80"/>
      <w:ind w:left="198"/>
    </w:pPr>
    <w:rPr>
      <w:smallCaps/>
      <w:noProof/>
      <w:szCs w:val="20"/>
    </w:rPr>
  </w:style>
  <w:style w:type="paragraph" w:styleId="TOC1">
    <w:name w:val="toc 1"/>
    <w:basedOn w:val="BodyText"/>
    <w:next w:val="BodyText"/>
    <w:autoRedefine/>
    <w:uiPriority w:val="39"/>
    <w:rsid w:val="006168F9"/>
    <w:pPr>
      <w:spacing w:before="120" w:after="120"/>
    </w:pPr>
    <w:rPr>
      <w:b/>
      <w:bCs/>
      <w:smallCaps/>
      <w:szCs w:val="20"/>
    </w:rPr>
  </w:style>
  <w:style w:type="paragraph" w:styleId="TOC3">
    <w:name w:val="toc 3"/>
    <w:basedOn w:val="TOC2"/>
    <w:next w:val="Normal"/>
    <w:autoRedefine/>
    <w:uiPriority w:val="39"/>
    <w:rsid w:val="006168F9"/>
    <w:pPr>
      <w:spacing w:before="0" w:after="0"/>
      <w:ind w:left="403"/>
    </w:pPr>
    <w:rPr>
      <w:i/>
      <w:iCs/>
      <w:smallCaps w:val="0"/>
    </w:rPr>
  </w:style>
  <w:style w:type="paragraph" w:customStyle="1" w:styleId="ITEAHeading0">
    <w:name w:val="ITEA_Heading_0"/>
    <w:basedOn w:val="Heading2"/>
    <w:next w:val="ITEABodyText"/>
    <w:link w:val="ITEAHeading0Car"/>
    <w:qFormat/>
    <w:rsid w:val="00AC5900"/>
    <w:pPr>
      <w:pageBreakBefore/>
      <w:spacing w:before="0" w:after="360"/>
    </w:pPr>
  </w:style>
  <w:style w:type="character" w:customStyle="1" w:styleId="ITEAHeading0Car">
    <w:name w:val="ITEA_Heading_0 Car"/>
    <w:basedOn w:val="Heading2Char"/>
    <w:link w:val="ITEAHeading0"/>
    <w:rsid w:val="00AC5900"/>
    <w:rPr>
      <w:rFonts w:ascii="Arial" w:hAnsi="Arial"/>
      <w:b/>
      <w:color w:val="00A651" w:themeColor="accent1"/>
      <w:sz w:val="28"/>
      <w:szCs w:val="28"/>
    </w:rPr>
  </w:style>
  <w:style w:type="paragraph" w:customStyle="1" w:styleId="ITEAHeading1">
    <w:name w:val="ITEA_Heading_1"/>
    <w:basedOn w:val="Heading2withnumbering"/>
    <w:next w:val="ITEABodyText"/>
    <w:link w:val="ITEAHeading1Car"/>
    <w:qFormat/>
    <w:rsid w:val="00AC5900"/>
    <w:pPr>
      <w:pageBreakBefore/>
      <w:numPr>
        <w:numId w:val="9"/>
      </w:numPr>
      <w:spacing w:before="0" w:after="360"/>
    </w:pPr>
  </w:style>
  <w:style w:type="character" w:customStyle="1" w:styleId="ITEAHeading1Car">
    <w:name w:val="ITEA_Heading_1 Car"/>
    <w:basedOn w:val="DefaultParagraphFont"/>
    <w:link w:val="ITEAHeading1"/>
    <w:rsid w:val="00AC5900"/>
    <w:rPr>
      <w:rFonts w:ascii="Arial" w:hAnsi="Arial"/>
      <w:b/>
      <w:color w:val="00A651" w:themeColor="accent1"/>
      <w:sz w:val="28"/>
      <w:szCs w:val="28"/>
      <w:lang w:val="en-GB"/>
    </w:rPr>
  </w:style>
  <w:style w:type="paragraph" w:customStyle="1" w:styleId="ITEAHeading2">
    <w:name w:val="ITEA_Heading_2"/>
    <w:basedOn w:val="Normal"/>
    <w:next w:val="ITEABodyText"/>
    <w:link w:val="ITEAHeading2Car"/>
    <w:qFormat/>
    <w:rsid w:val="00AC5900"/>
    <w:pPr>
      <w:keepNext/>
      <w:keepLines/>
      <w:numPr>
        <w:ilvl w:val="1"/>
        <w:numId w:val="9"/>
      </w:numPr>
      <w:tabs>
        <w:tab w:val="left" w:pos="567"/>
      </w:tabs>
      <w:spacing w:before="240" w:after="240"/>
      <w:outlineLvl w:val="2"/>
    </w:pPr>
    <w:rPr>
      <w:rFonts w:eastAsiaTheme="majorEastAsia" w:cs="Arial"/>
      <w:b/>
      <w:bCs/>
      <w:color w:val="7F7F7F" w:themeColor="text1" w:themeTint="80"/>
      <w:sz w:val="24"/>
    </w:rPr>
  </w:style>
  <w:style w:type="paragraph" w:customStyle="1" w:styleId="ITEAHeading3">
    <w:name w:val="ITEA_Heading_3"/>
    <w:basedOn w:val="Normal"/>
    <w:next w:val="ITEABodyText"/>
    <w:link w:val="ITEAHeading3Car"/>
    <w:qFormat/>
    <w:rsid w:val="00AC5900"/>
    <w:pPr>
      <w:keepNext/>
      <w:keepLines/>
      <w:numPr>
        <w:ilvl w:val="2"/>
        <w:numId w:val="1"/>
      </w:numPr>
      <w:spacing w:before="200" w:after="160"/>
      <w:ind w:left="794" w:hanging="794"/>
      <w:outlineLvl w:val="3"/>
    </w:pPr>
    <w:rPr>
      <w:b/>
      <w:color w:val="000000" w:themeColor="text1"/>
    </w:rPr>
  </w:style>
  <w:style w:type="paragraph" w:styleId="TOC4">
    <w:name w:val="toc 4"/>
    <w:basedOn w:val="Normal"/>
    <w:next w:val="Normal"/>
    <w:autoRedefine/>
    <w:uiPriority w:val="39"/>
    <w:unhideWhenUsed/>
    <w:rsid w:val="006168F9"/>
    <w:pPr>
      <w:spacing w:before="0" w:after="0"/>
      <w:ind w:left="600"/>
    </w:pPr>
    <w:rPr>
      <w:color w:val="000000" w:themeColor="text1"/>
      <w:sz w:val="18"/>
      <w:szCs w:val="18"/>
    </w:rPr>
  </w:style>
  <w:style w:type="table" w:styleId="MediumShading1-Accent2">
    <w:name w:val="Medium Shading 1 Accent 2"/>
    <w:aliases w:val="ITEA_Table"/>
    <w:basedOn w:val="TableNormal"/>
    <w:uiPriority w:val="63"/>
    <w:rsid w:val="006168F9"/>
    <w:pPr>
      <w:spacing w:before="60" w:after="60" w:line="240" w:lineRule="auto"/>
      <w:ind w:left="57" w:right="57"/>
    </w:pPr>
    <w:rPr>
      <w:rFonts w:ascii="Arial" w:hAnsi="Arial"/>
      <w:sz w:val="20"/>
    </w:rPr>
    <w:tblPr>
      <w:tblStyleRowBandSize w:val="1"/>
      <w:jc w:val="center"/>
      <w:tblBorders>
        <w:top w:val="single" w:sz="4" w:space="0" w:color="808080" w:themeColor="background1" w:themeShade="80"/>
        <w:bottom w:val="single" w:sz="4" w:space="0" w:color="808080" w:themeColor="background1" w:themeShade="80"/>
      </w:tblBorders>
      <w:tblCellMar>
        <w:top w:w="85" w:type="dxa"/>
        <w:bottom w:w="85" w:type="dxa"/>
      </w:tblCellMar>
    </w:tblPr>
    <w:trPr>
      <w:jc w:val="center"/>
    </w:trPr>
    <w:tcPr>
      <w:shd w:val="clear" w:color="auto" w:fill="FFFFFF" w:themeFill="background1"/>
    </w:tcPr>
    <w:tblStylePr w:type="firstRow">
      <w:pPr>
        <w:wordWrap/>
        <w:spacing w:before="0" w:beforeAutospacing="0" w:after="0" w:afterAutospacing="0" w:line="240" w:lineRule="auto"/>
        <w:jc w:val="left"/>
      </w:pPr>
      <w:rPr>
        <w:rFonts w:ascii="Arial" w:hAnsi="Arial"/>
        <w:b w:val="0"/>
        <w:bCs/>
        <w:i w:val="0"/>
        <w:color w:val="auto"/>
        <w:sz w:val="22"/>
        <w:u w:val="none"/>
      </w:rPr>
      <w:tblPr>
        <w:tblCellMar>
          <w:top w:w="142" w:type="dxa"/>
          <w:left w:w="108" w:type="dxa"/>
          <w:bottom w:w="142" w:type="dxa"/>
          <w:right w:w="108" w:type="dxa"/>
        </w:tblCellMar>
      </w:tblPr>
      <w:trPr>
        <w:cantSplit/>
        <w:tblHeader/>
      </w:trPr>
      <w:tcPr>
        <w:tcBorders>
          <w:top w:val="single" w:sz="4" w:space="0" w:color="808080" w:themeColor="background1" w:themeShade="80"/>
          <w:left w:val="nil"/>
          <w:bottom w:val="single" w:sz="18" w:space="0" w:color="808080" w:themeColor="background1" w:themeShade="80"/>
          <w:right w:val="nil"/>
          <w:insideH w:val="nil"/>
          <w:insideV w:val="single" w:sz="4" w:space="0" w:color="808080" w:themeColor="background1" w:themeShade="80"/>
          <w:tl2br w:val="nil"/>
          <w:tr2bl w:val="nil"/>
        </w:tcBorders>
        <w:shd w:val="clear" w:color="auto" w:fill="A7D8B8"/>
        <w:vAlign w:val="center"/>
      </w:tcPr>
    </w:tblStylePr>
    <w:tblStylePr w:type="lastRow">
      <w:pPr>
        <w:spacing w:before="0" w:after="0" w:line="240" w:lineRule="auto"/>
      </w:pPr>
      <w:rPr>
        <w:b w:val="0"/>
        <w:bCs/>
      </w:rPr>
      <w:tblPr>
        <w:tblCellMar>
          <w:top w:w="142" w:type="dxa"/>
          <w:left w:w="108" w:type="dxa"/>
          <w:bottom w:w="142" w:type="dxa"/>
          <w:right w:w="108" w:type="dxa"/>
        </w:tblCellMar>
      </w:tblPr>
      <w:tcPr>
        <w:tcBorders>
          <w:top w:val="single" w:sz="18" w:space="0" w:color="808080" w:themeColor="background1" w:themeShade="80"/>
          <w:left w:val="nil"/>
          <w:bottom w:val="single" w:sz="4" w:space="0" w:color="808080" w:themeColor="background1" w:themeShade="80"/>
          <w:right w:val="nil"/>
          <w:insideH w:val="nil"/>
          <w:insideV w:val="single" w:sz="4" w:space="0" w:color="808080" w:themeColor="background1" w:themeShade="80"/>
          <w:tl2br w:val="nil"/>
          <w:tr2bl w:val="nil"/>
        </w:tcBorders>
        <w:shd w:val="clear" w:color="auto" w:fill="A7D8B8"/>
      </w:tcPr>
    </w:tblStylePr>
    <w:tblStylePr w:type="firstCol">
      <w:pPr>
        <w:jc w:val="left"/>
      </w:pPr>
      <w:rPr>
        <w:rFonts w:ascii="Arial" w:hAnsi="Arial"/>
        <w:b w:val="0"/>
        <w:bCs/>
        <w:sz w:val="20"/>
      </w:rPr>
      <w:tblPr/>
      <w:tcPr>
        <w:tcBorders>
          <w:top w:val="single" w:sz="4" w:space="0" w:color="808080" w:themeColor="background1" w:themeShade="80"/>
          <w:left w:val="nil"/>
          <w:bottom w:val="single" w:sz="4" w:space="0" w:color="808080" w:themeColor="background1" w:themeShade="80"/>
          <w:right w:val="single" w:sz="18" w:space="0" w:color="808080" w:themeColor="background1" w:themeShade="80"/>
          <w:insideH w:val="nil"/>
          <w:insideV w:val="nil"/>
          <w:tl2br w:val="nil"/>
          <w:tr2bl w:val="nil"/>
        </w:tcBorders>
        <w:shd w:val="clear" w:color="auto" w:fill="E1E1E1"/>
      </w:tcPr>
    </w:tblStylePr>
    <w:tblStylePr w:type="lastCol">
      <w:rPr>
        <w:rFonts w:ascii="Arial" w:hAnsi="Arial"/>
        <w:b w:val="0"/>
        <w:bCs/>
        <w:sz w:val="20"/>
      </w:rPr>
      <w:tblPr/>
      <w:tcPr>
        <w:tcBorders>
          <w:top w:val="single" w:sz="4" w:space="0" w:color="808080" w:themeColor="background1" w:themeShade="80"/>
          <w:left w:val="single" w:sz="18" w:space="0" w:color="808080" w:themeColor="background1" w:themeShade="80"/>
          <w:bottom w:val="single" w:sz="4" w:space="0" w:color="808080" w:themeColor="background1" w:themeShade="80"/>
          <w:right w:val="nil"/>
          <w:insideH w:val="nil"/>
          <w:insideV w:val="nil"/>
          <w:tl2br w:val="nil"/>
          <w:tr2bl w:val="nil"/>
        </w:tcBorders>
        <w:shd w:val="clear" w:color="auto" w:fill="E1E1E1"/>
      </w:tcPr>
    </w:tblStylePr>
    <w:tblStylePr w:type="band1Horz">
      <w:tblPr/>
      <w:tcPr>
        <w:tcBorders>
          <w:top w:val="single" w:sz="4" w:space="0" w:color="A6A6A6" w:themeColor="background1" w:themeShade="A6"/>
          <w:left w:val="nil"/>
          <w:bottom w:val="single" w:sz="4" w:space="0" w:color="A6A6A6" w:themeColor="background1" w:themeShade="A6"/>
          <w:right w:val="nil"/>
          <w:insideH w:val="nil"/>
          <w:insideV w:val="single" w:sz="4" w:space="0" w:color="A6A6A6" w:themeColor="background1" w:themeShade="A6"/>
          <w:tl2br w:val="nil"/>
          <w:tr2bl w:val="nil"/>
        </w:tcBorders>
        <w:shd w:val="clear" w:color="auto" w:fill="F9F9F9"/>
      </w:tcPr>
    </w:tblStylePr>
    <w:tblStylePr w:type="band2Horz">
      <w:tblPr/>
      <w:tcPr>
        <w:tcBorders>
          <w:top w:val="single" w:sz="4" w:space="0" w:color="A6A6A6" w:themeColor="background1" w:themeShade="A6"/>
          <w:left w:val="nil"/>
          <w:bottom w:val="single" w:sz="4" w:space="0" w:color="A6A6A6" w:themeColor="background1" w:themeShade="A6"/>
          <w:right w:val="nil"/>
          <w:insideH w:val="nil"/>
          <w:insideV w:val="single" w:sz="4" w:space="0" w:color="BFBFBF" w:themeColor="background1" w:themeShade="BF"/>
          <w:tl2br w:val="nil"/>
          <w:tr2bl w:val="nil"/>
        </w:tcBorders>
        <w:shd w:val="clear" w:color="auto" w:fill="FFFFFF" w:themeFill="background1"/>
      </w:tcPr>
    </w:tblStylePr>
    <w:tblStylePr w:type="seCell">
      <w:tblPr/>
      <w:tcPr>
        <w:tcBorders>
          <w:top w:val="single" w:sz="18" w:space="0" w:color="808080" w:themeColor="background1" w:themeShade="80"/>
          <w:left w:val="single" w:sz="4" w:space="0" w:color="808080" w:themeColor="background1" w:themeShade="80"/>
          <w:bottom w:val="single" w:sz="4" w:space="0" w:color="808080" w:themeColor="background1" w:themeShade="80"/>
          <w:right w:val="nil"/>
          <w:insideH w:val="nil"/>
          <w:insideV w:val="nil"/>
          <w:tl2br w:val="nil"/>
          <w:tr2bl w:val="nil"/>
        </w:tcBorders>
        <w:shd w:val="clear" w:color="auto" w:fill="A7D8B8"/>
      </w:tcPr>
    </w:tblStylePr>
  </w:style>
  <w:style w:type="paragraph" w:customStyle="1" w:styleId="ITEAHeading2wonum">
    <w:name w:val="ITEA_Heading_2_wo_num"/>
    <w:basedOn w:val="ITEAHeading2"/>
    <w:rsid w:val="006168F9"/>
    <w:pPr>
      <w:ind w:left="0" w:firstLine="0"/>
    </w:pPr>
  </w:style>
  <w:style w:type="paragraph" w:customStyle="1" w:styleId="ITEAHeading4">
    <w:name w:val="ITEA_Heading_4"/>
    <w:basedOn w:val="ITEAHeading3"/>
    <w:next w:val="ITEABodyText"/>
    <w:rsid w:val="006168F9"/>
    <w:pPr>
      <w:numPr>
        <w:ilvl w:val="3"/>
        <w:numId w:val="9"/>
      </w:numPr>
      <w:spacing w:before="160" w:after="120"/>
    </w:pPr>
    <w:rPr>
      <w:color w:val="7F7F7F"/>
    </w:rPr>
  </w:style>
  <w:style w:type="paragraph" w:customStyle="1" w:styleId="ITEAHeadingTableOfContents">
    <w:name w:val="ITEA_Heading_TableOfContents"/>
    <w:basedOn w:val="Heading2"/>
    <w:next w:val="ITEABodyText"/>
    <w:rsid w:val="006168F9"/>
    <w:pPr>
      <w:spacing w:before="360" w:after="360"/>
    </w:pPr>
  </w:style>
  <w:style w:type="paragraph" w:customStyle="1" w:styleId="ITEAInstructions">
    <w:name w:val="ITEA_Instructions"/>
    <w:basedOn w:val="Normal"/>
    <w:link w:val="ITEAInstructionsCar"/>
    <w:qFormat/>
    <w:rsid w:val="00AC5900"/>
    <w:pPr>
      <w:pBdr>
        <w:top w:val="single" w:sz="4" w:space="6" w:color="7F7F7F" w:themeColor="text1" w:themeTint="80"/>
        <w:left w:val="single" w:sz="4" w:space="6" w:color="7F7F7F" w:themeColor="text1" w:themeTint="80"/>
        <w:bottom w:val="single" w:sz="4" w:space="6" w:color="7F7F7F" w:themeColor="text1" w:themeTint="80"/>
        <w:right w:val="single" w:sz="4" w:space="6" w:color="7F7F7F" w:themeColor="text1" w:themeTint="80"/>
      </w:pBdr>
      <w:spacing w:before="240"/>
    </w:pPr>
    <w:rPr>
      <w:i/>
      <w:color w:val="00602B"/>
    </w:rPr>
  </w:style>
  <w:style w:type="character" w:customStyle="1" w:styleId="ITEAInstructionsCar">
    <w:name w:val="ITEA_Instructions Car"/>
    <w:basedOn w:val="DefaultParagraphFont"/>
    <w:link w:val="ITEAInstructions"/>
    <w:rsid w:val="00AC5900"/>
    <w:rPr>
      <w:rFonts w:ascii="Arial" w:eastAsia="Times New Roman" w:hAnsi="Arial" w:cs="Times New Roman"/>
      <w:i/>
      <w:color w:val="00602B"/>
      <w:spacing w:val="4"/>
      <w:sz w:val="20"/>
      <w:szCs w:val="24"/>
      <w:lang w:val="en-GB" w:eastAsia="nl-NL"/>
    </w:rPr>
  </w:style>
  <w:style w:type="paragraph" w:customStyle="1" w:styleId="ITEAAutoGeneratedSection">
    <w:name w:val="ITEA_AutoGeneratedSection"/>
    <w:basedOn w:val="Normal"/>
    <w:link w:val="ITEAAutoGeneratedSectionCar"/>
    <w:qFormat/>
    <w:rsid w:val="00AC5900"/>
    <w:pPr>
      <w:pBdr>
        <w:top w:val="single" w:sz="4" w:space="18" w:color="FBDC57" w:themeColor="accent3"/>
        <w:left w:val="single" w:sz="4" w:space="6" w:color="FBDC57" w:themeColor="accent3"/>
        <w:bottom w:val="single" w:sz="4" w:space="18" w:color="FBDC57" w:themeColor="accent3"/>
        <w:right w:val="single" w:sz="4" w:space="6" w:color="FBDC57" w:themeColor="accent3"/>
      </w:pBdr>
      <w:spacing w:before="240"/>
    </w:pPr>
    <w:rPr>
      <w:color w:val="FBDC57" w:themeColor="accent3"/>
    </w:rPr>
  </w:style>
  <w:style w:type="character" w:customStyle="1" w:styleId="ITEAAutoGeneratedSectionCar">
    <w:name w:val="ITEA_AutoGeneratedSection Car"/>
    <w:basedOn w:val="DefaultParagraphFont"/>
    <w:link w:val="ITEAAutoGeneratedSection"/>
    <w:rsid w:val="00AC5900"/>
    <w:rPr>
      <w:rFonts w:ascii="Arial" w:eastAsia="Times New Roman" w:hAnsi="Arial" w:cs="Times New Roman"/>
      <w:color w:val="FBDC57" w:themeColor="accent3"/>
      <w:spacing w:val="4"/>
      <w:sz w:val="20"/>
      <w:szCs w:val="24"/>
      <w:lang w:val="en-GB" w:eastAsia="nl-NL"/>
    </w:rPr>
  </w:style>
  <w:style w:type="paragraph" w:customStyle="1" w:styleId="ITEAInstructionsBullet">
    <w:name w:val="ITEA_InstructionsBullet"/>
    <w:basedOn w:val="Normal"/>
    <w:link w:val="ITEAInstructionsBulletCar"/>
    <w:qFormat/>
    <w:rsid w:val="00AC5900"/>
    <w:pPr>
      <w:pBdr>
        <w:top w:val="single" w:sz="4" w:space="6" w:color="7F7F7F" w:themeColor="text1" w:themeTint="80"/>
        <w:left w:val="single" w:sz="4" w:space="6" w:color="7F7F7F" w:themeColor="text1" w:themeTint="80"/>
        <w:bottom w:val="single" w:sz="4" w:space="6" w:color="7F7F7F" w:themeColor="text1" w:themeTint="80"/>
        <w:right w:val="single" w:sz="4" w:space="6" w:color="7F7F7F" w:themeColor="text1" w:themeTint="80"/>
      </w:pBdr>
      <w:ind w:left="360" w:hanging="360"/>
      <w:contextualSpacing/>
    </w:pPr>
    <w:rPr>
      <w:i/>
      <w:color w:val="00602B"/>
    </w:rPr>
  </w:style>
  <w:style w:type="character" w:customStyle="1" w:styleId="ITEAInstructionsBulletCar">
    <w:name w:val="ITEA_InstructionsBullet Car"/>
    <w:basedOn w:val="DefaultParagraphFont"/>
    <w:link w:val="ITEAInstructionsBullet"/>
    <w:rsid w:val="00AC5900"/>
    <w:rPr>
      <w:rFonts w:ascii="Arial" w:eastAsia="Times New Roman" w:hAnsi="Arial" w:cs="Times New Roman"/>
      <w:i/>
      <w:color w:val="00602B"/>
      <w:spacing w:val="4"/>
      <w:sz w:val="20"/>
      <w:szCs w:val="24"/>
      <w:lang w:val="en-GB" w:eastAsia="nl-NL"/>
    </w:rPr>
  </w:style>
  <w:style w:type="paragraph" w:customStyle="1" w:styleId="ITEAAnnexHeading1">
    <w:name w:val="ITEA_Annex_Heading_1"/>
    <w:basedOn w:val="Heading2"/>
    <w:link w:val="ITEAAnnexHeading1Car"/>
    <w:qFormat/>
    <w:rsid w:val="00AC5900"/>
    <w:pPr>
      <w:pageBreakBefore/>
      <w:numPr>
        <w:numId w:val="5"/>
      </w:numPr>
      <w:ind w:left="0" w:firstLine="0"/>
    </w:pPr>
    <w:rPr>
      <w:lang w:val="en-GB"/>
    </w:rPr>
  </w:style>
  <w:style w:type="character" w:customStyle="1" w:styleId="ITEAAnnexHeading1Car">
    <w:name w:val="ITEA_Annex_Heading_1 Car"/>
    <w:basedOn w:val="Heading2Char"/>
    <w:link w:val="ITEAAnnexHeading1"/>
    <w:rsid w:val="00AC5900"/>
    <w:rPr>
      <w:rFonts w:ascii="Arial" w:hAnsi="Arial"/>
      <w:b/>
      <w:color w:val="00A651" w:themeColor="accent1"/>
      <w:sz w:val="28"/>
      <w:szCs w:val="28"/>
      <w:lang w:val="en-GB"/>
    </w:rPr>
  </w:style>
  <w:style w:type="paragraph" w:customStyle="1" w:styleId="ITEABodyBullets">
    <w:name w:val="ITEA_BodyBullets"/>
    <w:basedOn w:val="Bullets"/>
    <w:link w:val="ITEABodyBulletsCar"/>
    <w:qFormat/>
    <w:rsid w:val="001B74BB"/>
    <w:pPr>
      <w:numPr>
        <w:numId w:val="10"/>
      </w:numPr>
    </w:pPr>
    <w:rPr>
      <w:rFonts w:asciiTheme="minorHAnsi" w:hAnsiTheme="minorHAnsi" w:cstheme="minorHAnsi"/>
      <w:sz w:val="22"/>
    </w:rPr>
  </w:style>
  <w:style w:type="character" w:customStyle="1" w:styleId="ITEABodyBulletsCar">
    <w:name w:val="ITEA_BodyBullets Car"/>
    <w:basedOn w:val="DefaultParagraphFont"/>
    <w:link w:val="ITEABodyBullets"/>
    <w:rsid w:val="001B74BB"/>
    <w:rPr>
      <w:rFonts w:eastAsia="Times New Roman" w:cstheme="minorHAnsi"/>
      <w:color w:val="000000" w:themeColor="text1"/>
      <w:spacing w:val="4"/>
      <w:szCs w:val="20"/>
      <w:lang w:val="en-GB" w:eastAsia="nl-NL"/>
    </w:rPr>
  </w:style>
  <w:style w:type="paragraph" w:customStyle="1" w:styleId="ITEATableBullets">
    <w:name w:val="ITEA_TableBullets"/>
    <w:basedOn w:val="Bulletsintables"/>
    <w:link w:val="ITEATableBulletsCar"/>
    <w:qFormat/>
    <w:rsid w:val="00AC5900"/>
    <w:pPr>
      <w:numPr>
        <w:numId w:val="0"/>
      </w:numPr>
      <w:ind w:left="714" w:hanging="357"/>
    </w:pPr>
  </w:style>
  <w:style w:type="character" w:customStyle="1" w:styleId="ITEATableBulletsCar">
    <w:name w:val="ITEA_TableBullets Car"/>
    <w:basedOn w:val="DefaultParagraphFont"/>
    <w:link w:val="ITEATableBullets"/>
    <w:rsid w:val="00AC5900"/>
    <w:rPr>
      <w:rFonts w:ascii="Arial" w:eastAsia="Times New Roman" w:hAnsi="Arial" w:cs="Times New Roman"/>
      <w:color w:val="000000" w:themeColor="text1"/>
      <w:spacing w:val="4"/>
      <w:sz w:val="20"/>
      <w:szCs w:val="24"/>
      <w:lang w:val="en-GB" w:eastAsia="nl-NL"/>
    </w:rPr>
  </w:style>
  <w:style w:type="paragraph" w:customStyle="1" w:styleId="ITEAFigure">
    <w:name w:val="ITEA_Figure"/>
    <w:basedOn w:val="ITEABodyText"/>
    <w:link w:val="ITEAFigureCar"/>
    <w:qFormat/>
    <w:rsid w:val="00AC5900"/>
    <w:pPr>
      <w:spacing w:before="240"/>
      <w:jc w:val="center"/>
    </w:pPr>
  </w:style>
  <w:style w:type="character" w:customStyle="1" w:styleId="ITEAFigureCar">
    <w:name w:val="ITEA_Figure Car"/>
    <w:basedOn w:val="ITEABodyTextCar"/>
    <w:link w:val="ITEAFigure"/>
    <w:rsid w:val="00AC5900"/>
    <w:rPr>
      <w:rFonts w:ascii="Arial" w:eastAsia="Times New Roman" w:hAnsi="Arial" w:cstheme="minorHAnsi"/>
      <w:color w:val="000000" w:themeColor="text1"/>
      <w:spacing w:val="4"/>
      <w:sz w:val="20"/>
      <w:szCs w:val="24"/>
      <w:lang w:val="en-GB" w:eastAsia="nl-NL"/>
    </w:rPr>
  </w:style>
  <w:style w:type="character" w:customStyle="1" w:styleId="Heading6Char">
    <w:name w:val="Heading 6 Char"/>
    <w:basedOn w:val="DefaultParagraphFont"/>
    <w:link w:val="Heading6"/>
    <w:uiPriority w:val="9"/>
    <w:semiHidden/>
    <w:rsid w:val="00AC5900"/>
    <w:rPr>
      <w:rFonts w:asciiTheme="majorHAnsi" w:eastAsiaTheme="majorEastAsia" w:hAnsiTheme="majorHAnsi" w:cstheme="majorBidi"/>
      <w:i/>
      <w:iCs/>
      <w:color w:val="005228" w:themeColor="accent1" w:themeShade="7F"/>
      <w:spacing w:val="4"/>
      <w:sz w:val="20"/>
      <w:szCs w:val="24"/>
      <w:lang w:val="en-GB" w:eastAsia="nl-NL"/>
    </w:rPr>
  </w:style>
  <w:style w:type="character" w:customStyle="1" w:styleId="ListParagraphChar">
    <w:name w:val="List Paragraph Char"/>
    <w:basedOn w:val="DefaultParagraphFont"/>
    <w:link w:val="ListParagraph"/>
    <w:uiPriority w:val="34"/>
    <w:rsid w:val="00AC5900"/>
    <w:rPr>
      <w:rFonts w:ascii="Arial" w:eastAsia="Times New Roman" w:hAnsi="Arial" w:cs="Times New Roman"/>
      <w:spacing w:val="4"/>
      <w:sz w:val="20"/>
      <w:szCs w:val="24"/>
      <w:lang w:val="en-GB" w:eastAsia="nl-NL"/>
    </w:rPr>
  </w:style>
  <w:style w:type="paragraph" w:styleId="TOCHeading">
    <w:name w:val="TOC Heading"/>
    <w:basedOn w:val="Heading1"/>
    <w:next w:val="Normal"/>
    <w:uiPriority w:val="39"/>
    <w:semiHidden/>
    <w:unhideWhenUsed/>
    <w:qFormat/>
    <w:rsid w:val="00AC5900"/>
    <w:pPr>
      <w:spacing w:line="276" w:lineRule="auto"/>
      <w:outlineLvl w:val="9"/>
    </w:pPr>
    <w:rPr>
      <w:rFonts w:asciiTheme="majorHAnsi" w:hAnsiTheme="majorHAnsi" w:cstheme="majorBidi"/>
      <w:color w:val="007C3C" w:themeColor="accent1" w:themeShade="BF"/>
      <w:spacing w:val="0"/>
      <w:sz w:val="28"/>
      <w:szCs w:val="28"/>
      <w:lang w:eastAsia="en-GB"/>
    </w:rPr>
  </w:style>
  <w:style w:type="character" w:customStyle="1" w:styleId="ITEAHeading2Car">
    <w:name w:val="ITEA_Heading_2 Car"/>
    <w:basedOn w:val="DefaultParagraphFont"/>
    <w:link w:val="ITEAHeading2"/>
    <w:rsid w:val="00AC5900"/>
    <w:rPr>
      <w:rFonts w:ascii="Arial" w:eastAsiaTheme="majorEastAsia" w:hAnsi="Arial" w:cs="Arial"/>
      <w:b/>
      <w:bCs/>
      <w:color w:val="7F7F7F" w:themeColor="text1" w:themeTint="80"/>
      <w:spacing w:val="4"/>
      <w:sz w:val="24"/>
      <w:szCs w:val="24"/>
      <w:lang w:val="en-GB" w:eastAsia="nl-NL"/>
    </w:rPr>
  </w:style>
  <w:style w:type="character" w:customStyle="1" w:styleId="ITEAHeading3Car">
    <w:name w:val="ITEA_Heading_3 Car"/>
    <w:basedOn w:val="DefaultParagraphFont"/>
    <w:link w:val="ITEAHeading3"/>
    <w:rsid w:val="00AC5900"/>
    <w:rPr>
      <w:rFonts w:ascii="Arial" w:eastAsia="Times New Roman" w:hAnsi="Arial" w:cs="Times New Roman"/>
      <w:b/>
      <w:color w:val="000000" w:themeColor="text1"/>
      <w:spacing w:val="4"/>
      <w:sz w:val="20"/>
      <w:szCs w:val="24"/>
      <w:lang w:val="en-GB" w:eastAsia="nl-NL"/>
    </w:rPr>
  </w:style>
  <w:style w:type="paragraph" w:styleId="Caption">
    <w:name w:val="caption"/>
    <w:basedOn w:val="Normal"/>
    <w:next w:val="Normal"/>
    <w:unhideWhenUsed/>
    <w:qFormat/>
    <w:rsid w:val="0054174C"/>
    <w:pPr>
      <w:spacing w:before="0" w:after="200" w:line="240" w:lineRule="auto"/>
    </w:pPr>
    <w:rPr>
      <w:b/>
      <w:bCs/>
      <w:color w:val="00A651" w:themeColor="accent1"/>
      <w:sz w:val="18"/>
      <w:szCs w:val="18"/>
    </w:rPr>
  </w:style>
  <w:style w:type="paragraph" w:styleId="NormalWeb">
    <w:name w:val="Normal (Web)"/>
    <w:basedOn w:val="Normal"/>
    <w:uiPriority w:val="99"/>
    <w:semiHidden/>
    <w:unhideWhenUsed/>
    <w:rsid w:val="008422FE"/>
    <w:rPr>
      <w:rFonts w:ascii="Times New Roman" w:hAnsi="Times New Roman"/>
      <w:sz w:val="24"/>
    </w:rPr>
  </w:style>
  <w:style w:type="character" w:styleId="CommentReference">
    <w:name w:val="annotation reference"/>
    <w:basedOn w:val="DefaultParagraphFont"/>
    <w:uiPriority w:val="99"/>
    <w:semiHidden/>
    <w:unhideWhenUsed/>
    <w:rsid w:val="008422FE"/>
    <w:rPr>
      <w:sz w:val="16"/>
      <w:szCs w:val="16"/>
    </w:rPr>
  </w:style>
  <w:style w:type="paragraph" w:styleId="CommentText">
    <w:name w:val="annotation text"/>
    <w:basedOn w:val="Normal"/>
    <w:link w:val="CommentTextChar"/>
    <w:uiPriority w:val="99"/>
    <w:semiHidden/>
    <w:unhideWhenUsed/>
    <w:rsid w:val="008422FE"/>
    <w:pPr>
      <w:spacing w:line="240" w:lineRule="auto"/>
    </w:pPr>
    <w:rPr>
      <w:szCs w:val="20"/>
    </w:rPr>
  </w:style>
  <w:style w:type="character" w:customStyle="1" w:styleId="CommentTextChar">
    <w:name w:val="Comment Text Char"/>
    <w:basedOn w:val="DefaultParagraphFont"/>
    <w:link w:val="CommentText"/>
    <w:uiPriority w:val="99"/>
    <w:semiHidden/>
    <w:rsid w:val="008422FE"/>
    <w:rPr>
      <w:rFonts w:ascii="Arial" w:eastAsia="Times New Roman" w:hAnsi="Arial" w:cs="Times New Roman"/>
      <w:spacing w:val="4"/>
      <w:sz w:val="20"/>
      <w:szCs w:val="20"/>
      <w:lang w:val="en-GB" w:eastAsia="nl-NL"/>
    </w:rPr>
  </w:style>
  <w:style w:type="paragraph" w:styleId="CommentSubject">
    <w:name w:val="annotation subject"/>
    <w:basedOn w:val="CommentText"/>
    <w:next w:val="CommentText"/>
    <w:link w:val="CommentSubjectChar"/>
    <w:uiPriority w:val="99"/>
    <w:semiHidden/>
    <w:unhideWhenUsed/>
    <w:rsid w:val="008422FE"/>
    <w:rPr>
      <w:b/>
      <w:bCs/>
    </w:rPr>
  </w:style>
  <w:style w:type="character" w:customStyle="1" w:styleId="CommentSubjectChar">
    <w:name w:val="Comment Subject Char"/>
    <w:basedOn w:val="CommentTextChar"/>
    <w:link w:val="CommentSubject"/>
    <w:uiPriority w:val="99"/>
    <w:semiHidden/>
    <w:rsid w:val="008422FE"/>
    <w:rPr>
      <w:rFonts w:ascii="Arial" w:eastAsia="Times New Roman" w:hAnsi="Arial" w:cs="Times New Roman"/>
      <w:b/>
      <w:bCs/>
      <w:spacing w:val="4"/>
      <w:sz w:val="20"/>
      <w:szCs w:val="20"/>
      <w:lang w:val="en-GB" w:eastAsia="nl-NL"/>
    </w:rPr>
  </w:style>
  <w:style w:type="paragraph" w:styleId="Revision">
    <w:name w:val="Revision"/>
    <w:hidden/>
    <w:uiPriority w:val="99"/>
    <w:semiHidden/>
    <w:rsid w:val="00997827"/>
    <w:pPr>
      <w:spacing w:after="0" w:line="240" w:lineRule="auto"/>
    </w:pPr>
    <w:rPr>
      <w:rFonts w:ascii="Arial" w:eastAsia="Times New Roman" w:hAnsi="Arial" w:cs="Times New Roman"/>
      <w:spacing w:val="4"/>
      <w:sz w:val="20"/>
      <w:szCs w:val="24"/>
      <w:lang w:val="en-GB" w:eastAsia="nl-NL"/>
    </w:rPr>
  </w:style>
  <w:style w:type="character" w:customStyle="1" w:styleId="first">
    <w:name w:val="first"/>
    <w:basedOn w:val="DefaultParagraphFont"/>
    <w:rsid w:val="009A10D3"/>
  </w:style>
  <w:style w:type="paragraph" w:styleId="FootnoteText">
    <w:name w:val="footnote text"/>
    <w:basedOn w:val="Normal"/>
    <w:link w:val="FootnoteTextChar"/>
    <w:uiPriority w:val="99"/>
    <w:semiHidden/>
    <w:unhideWhenUsed/>
    <w:rsid w:val="002B1C46"/>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2B1C46"/>
    <w:rPr>
      <w:rFonts w:ascii="Arial" w:eastAsia="Times New Roman" w:hAnsi="Arial" w:cs="Times New Roman"/>
      <w:spacing w:val="4"/>
      <w:sz w:val="20"/>
      <w:szCs w:val="20"/>
      <w:lang w:val="en-GB" w:eastAsia="nl-NL"/>
    </w:rPr>
  </w:style>
  <w:style w:type="character" w:styleId="FootnoteReference">
    <w:name w:val="footnote reference"/>
    <w:basedOn w:val="DefaultParagraphFont"/>
    <w:uiPriority w:val="99"/>
    <w:semiHidden/>
    <w:unhideWhenUsed/>
    <w:rsid w:val="002B1C46"/>
    <w:rPr>
      <w:vertAlign w:val="superscript"/>
    </w:rPr>
  </w:style>
  <w:style w:type="paragraph" w:styleId="TableofFigures">
    <w:name w:val="table of figures"/>
    <w:basedOn w:val="Normal"/>
    <w:next w:val="Normal"/>
    <w:uiPriority w:val="99"/>
    <w:unhideWhenUsed/>
    <w:rsid w:val="00E40D0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44517">
      <w:bodyDiv w:val="1"/>
      <w:marLeft w:val="0"/>
      <w:marRight w:val="0"/>
      <w:marTop w:val="0"/>
      <w:marBottom w:val="0"/>
      <w:divBdr>
        <w:top w:val="none" w:sz="0" w:space="0" w:color="auto"/>
        <w:left w:val="none" w:sz="0" w:space="0" w:color="auto"/>
        <w:bottom w:val="none" w:sz="0" w:space="0" w:color="auto"/>
        <w:right w:val="none" w:sz="0" w:space="0" w:color="auto"/>
      </w:divBdr>
      <w:divsChild>
        <w:div w:id="205413200">
          <w:marLeft w:val="2002"/>
          <w:marRight w:val="0"/>
          <w:marTop w:val="240"/>
          <w:marBottom w:val="0"/>
          <w:divBdr>
            <w:top w:val="none" w:sz="0" w:space="0" w:color="auto"/>
            <w:left w:val="none" w:sz="0" w:space="0" w:color="auto"/>
            <w:bottom w:val="none" w:sz="0" w:space="0" w:color="auto"/>
            <w:right w:val="none" w:sz="0" w:space="0" w:color="auto"/>
          </w:divBdr>
        </w:div>
        <w:div w:id="221643158">
          <w:marLeft w:val="2002"/>
          <w:marRight w:val="0"/>
          <w:marTop w:val="240"/>
          <w:marBottom w:val="0"/>
          <w:divBdr>
            <w:top w:val="none" w:sz="0" w:space="0" w:color="auto"/>
            <w:left w:val="none" w:sz="0" w:space="0" w:color="auto"/>
            <w:bottom w:val="none" w:sz="0" w:space="0" w:color="auto"/>
            <w:right w:val="none" w:sz="0" w:space="0" w:color="auto"/>
          </w:divBdr>
        </w:div>
        <w:div w:id="846287143">
          <w:marLeft w:val="2002"/>
          <w:marRight w:val="0"/>
          <w:marTop w:val="240"/>
          <w:marBottom w:val="0"/>
          <w:divBdr>
            <w:top w:val="none" w:sz="0" w:space="0" w:color="auto"/>
            <w:left w:val="none" w:sz="0" w:space="0" w:color="auto"/>
            <w:bottom w:val="none" w:sz="0" w:space="0" w:color="auto"/>
            <w:right w:val="none" w:sz="0" w:space="0" w:color="auto"/>
          </w:divBdr>
        </w:div>
        <w:div w:id="917204550">
          <w:marLeft w:val="2995"/>
          <w:marRight w:val="0"/>
          <w:marTop w:val="240"/>
          <w:marBottom w:val="0"/>
          <w:divBdr>
            <w:top w:val="none" w:sz="0" w:space="0" w:color="auto"/>
            <w:left w:val="none" w:sz="0" w:space="0" w:color="auto"/>
            <w:bottom w:val="none" w:sz="0" w:space="0" w:color="auto"/>
            <w:right w:val="none" w:sz="0" w:space="0" w:color="auto"/>
          </w:divBdr>
        </w:div>
        <w:div w:id="1013995794">
          <w:marLeft w:val="2002"/>
          <w:marRight w:val="0"/>
          <w:marTop w:val="240"/>
          <w:marBottom w:val="0"/>
          <w:divBdr>
            <w:top w:val="none" w:sz="0" w:space="0" w:color="auto"/>
            <w:left w:val="none" w:sz="0" w:space="0" w:color="auto"/>
            <w:bottom w:val="none" w:sz="0" w:space="0" w:color="auto"/>
            <w:right w:val="none" w:sz="0" w:space="0" w:color="auto"/>
          </w:divBdr>
        </w:div>
        <w:div w:id="1268343508">
          <w:marLeft w:val="2995"/>
          <w:marRight w:val="0"/>
          <w:marTop w:val="240"/>
          <w:marBottom w:val="0"/>
          <w:divBdr>
            <w:top w:val="none" w:sz="0" w:space="0" w:color="auto"/>
            <w:left w:val="none" w:sz="0" w:space="0" w:color="auto"/>
            <w:bottom w:val="none" w:sz="0" w:space="0" w:color="auto"/>
            <w:right w:val="none" w:sz="0" w:space="0" w:color="auto"/>
          </w:divBdr>
        </w:div>
        <w:div w:id="1327057272">
          <w:marLeft w:val="2995"/>
          <w:marRight w:val="0"/>
          <w:marTop w:val="240"/>
          <w:marBottom w:val="0"/>
          <w:divBdr>
            <w:top w:val="none" w:sz="0" w:space="0" w:color="auto"/>
            <w:left w:val="none" w:sz="0" w:space="0" w:color="auto"/>
            <w:bottom w:val="none" w:sz="0" w:space="0" w:color="auto"/>
            <w:right w:val="none" w:sz="0" w:space="0" w:color="auto"/>
          </w:divBdr>
        </w:div>
      </w:divsChild>
    </w:div>
    <w:div w:id="235866916">
      <w:bodyDiv w:val="1"/>
      <w:marLeft w:val="0"/>
      <w:marRight w:val="0"/>
      <w:marTop w:val="0"/>
      <w:marBottom w:val="0"/>
      <w:divBdr>
        <w:top w:val="none" w:sz="0" w:space="0" w:color="auto"/>
        <w:left w:val="none" w:sz="0" w:space="0" w:color="auto"/>
        <w:bottom w:val="none" w:sz="0" w:space="0" w:color="auto"/>
        <w:right w:val="none" w:sz="0" w:space="0" w:color="auto"/>
      </w:divBdr>
      <w:divsChild>
        <w:div w:id="132676036">
          <w:marLeft w:val="720"/>
          <w:marRight w:val="0"/>
          <w:marTop w:val="115"/>
          <w:marBottom w:val="0"/>
          <w:divBdr>
            <w:top w:val="none" w:sz="0" w:space="0" w:color="auto"/>
            <w:left w:val="none" w:sz="0" w:space="0" w:color="auto"/>
            <w:bottom w:val="none" w:sz="0" w:space="0" w:color="auto"/>
            <w:right w:val="none" w:sz="0" w:space="0" w:color="auto"/>
          </w:divBdr>
        </w:div>
      </w:divsChild>
    </w:div>
    <w:div w:id="281305306">
      <w:bodyDiv w:val="1"/>
      <w:marLeft w:val="0"/>
      <w:marRight w:val="0"/>
      <w:marTop w:val="0"/>
      <w:marBottom w:val="0"/>
      <w:divBdr>
        <w:top w:val="none" w:sz="0" w:space="0" w:color="auto"/>
        <w:left w:val="none" w:sz="0" w:space="0" w:color="auto"/>
        <w:bottom w:val="none" w:sz="0" w:space="0" w:color="auto"/>
        <w:right w:val="none" w:sz="0" w:space="0" w:color="auto"/>
      </w:divBdr>
      <w:divsChild>
        <w:div w:id="12077550">
          <w:marLeft w:val="720"/>
          <w:marRight w:val="0"/>
          <w:marTop w:val="115"/>
          <w:marBottom w:val="0"/>
          <w:divBdr>
            <w:top w:val="none" w:sz="0" w:space="0" w:color="auto"/>
            <w:left w:val="none" w:sz="0" w:space="0" w:color="auto"/>
            <w:bottom w:val="none" w:sz="0" w:space="0" w:color="auto"/>
            <w:right w:val="none" w:sz="0" w:space="0" w:color="auto"/>
          </w:divBdr>
        </w:div>
        <w:div w:id="1158615845">
          <w:marLeft w:val="720"/>
          <w:marRight w:val="0"/>
          <w:marTop w:val="115"/>
          <w:marBottom w:val="0"/>
          <w:divBdr>
            <w:top w:val="none" w:sz="0" w:space="0" w:color="auto"/>
            <w:left w:val="none" w:sz="0" w:space="0" w:color="auto"/>
            <w:bottom w:val="none" w:sz="0" w:space="0" w:color="auto"/>
            <w:right w:val="none" w:sz="0" w:space="0" w:color="auto"/>
          </w:divBdr>
        </w:div>
      </w:divsChild>
    </w:div>
    <w:div w:id="355928336">
      <w:bodyDiv w:val="1"/>
      <w:marLeft w:val="0"/>
      <w:marRight w:val="0"/>
      <w:marTop w:val="0"/>
      <w:marBottom w:val="0"/>
      <w:divBdr>
        <w:top w:val="none" w:sz="0" w:space="0" w:color="auto"/>
        <w:left w:val="none" w:sz="0" w:space="0" w:color="auto"/>
        <w:bottom w:val="none" w:sz="0" w:space="0" w:color="auto"/>
        <w:right w:val="none" w:sz="0" w:space="0" w:color="auto"/>
      </w:divBdr>
      <w:divsChild>
        <w:div w:id="60373674">
          <w:marLeft w:val="720"/>
          <w:marRight w:val="0"/>
          <w:marTop w:val="96"/>
          <w:marBottom w:val="0"/>
          <w:divBdr>
            <w:top w:val="none" w:sz="0" w:space="0" w:color="auto"/>
            <w:left w:val="none" w:sz="0" w:space="0" w:color="auto"/>
            <w:bottom w:val="none" w:sz="0" w:space="0" w:color="auto"/>
            <w:right w:val="none" w:sz="0" w:space="0" w:color="auto"/>
          </w:divBdr>
        </w:div>
      </w:divsChild>
    </w:div>
    <w:div w:id="465662345">
      <w:bodyDiv w:val="1"/>
      <w:marLeft w:val="0"/>
      <w:marRight w:val="0"/>
      <w:marTop w:val="0"/>
      <w:marBottom w:val="0"/>
      <w:divBdr>
        <w:top w:val="none" w:sz="0" w:space="0" w:color="auto"/>
        <w:left w:val="none" w:sz="0" w:space="0" w:color="auto"/>
        <w:bottom w:val="none" w:sz="0" w:space="0" w:color="auto"/>
        <w:right w:val="none" w:sz="0" w:space="0" w:color="auto"/>
      </w:divBdr>
      <w:divsChild>
        <w:div w:id="153188011">
          <w:marLeft w:val="720"/>
          <w:marRight w:val="0"/>
          <w:marTop w:val="86"/>
          <w:marBottom w:val="0"/>
          <w:divBdr>
            <w:top w:val="none" w:sz="0" w:space="0" w:color="auto"/>
            <w:left w:val="none" w:sz="0" w:space="0" w:color="auto"/>
            <w:bottom w:val="none" w:sz="0" w:space="0" w:color="auto"/>
            <w:right w:val="none" w:sz="0" w:space="0" w:color="auto"/>
          </w:divBdr>
        </w:div>
      </w:divsChild>
    </w:div>
    <w:div w:id="667027322">
      <w:bodyDiv w:val="1"/>
      <w:marLeft w:val="0"/>
      <w:marRight w:val="0"/>
      <w:marTop w:val="0"/>
      <w:marBottom w:val="0"/>
      <w:divBdr>
        <w:top w:val="none" w:sz="0" w:space="0" w:color="auto"/>
        <w:left w:val="none" w:sz="0" w:space="0" w:color="auto"/>
        <w:bottom w:val="none" w:sz="0" w:space="0" w:color="auto"/>
        <w:right w:val="none" w:sz="0" w:space="0" w:color="auto"/>
      </w:divBdr>
      <w:divsChild>
        <w:div w:id="704326657">
          <w:marLeft w:val="720"/>
          <w:marRight w:val="0"/>
          <w:marTop w:val="115"/>
          <w:marBottom w:val="0"/>
          <w:divBdr>
            <w:top w:val="none" w:sz="0" w:space="0" w:color="auto"/>
            <w:left w:val="none" w:sz="0" w:space="0" w:color="auto"/>
            <w:bottom w:val="none" w:sz="0" w:space="0" w:color="auto"/>
            <w:right w:val="none" w:sz="0" w:space="0" w:color="auto"/>
          </w:divBdr>
        </w:div>
      </w:divsChild>
    </w:div>
    <w:div w:id="734011424">
      <w:bodyDiv w:val="1"/>
      <w:marLeft w:val="0"/>
      <w:marRight w:val="0"/>
      <w:marTop w:val="0"/>
      <w:marBottom w:val="0"/>
      <w:divBdr>
        <w:top w:val="none" w:sz="0" w:space="0" w:color="auto"/>
        <w:left w:val="none" w:sz="0" w:space="0" w:color="auto"/>
        <w:bottom w:val="none" w:sz="0" w:space="0" w:color="auto"/>
        <w:right w:val="none" w:sz="0" w:space="0" w:color="auto"/>
      </w:divBdr>
      <w:divsChild>
        <w:div w:id="29451986">
          <w:marLeft w:val="720"/>
          <w:marRight w:val="0"/>
          <w:marTop w:val="86"/>
          <w:marBottom w:val="0"/>
          <w:divBdr>
            <w:top w:val="none" w:sz="0" w:space="0" w:color="auto"/>
            <w:left w:val="none" w:sz="0" w:space="0" w:color="auto"/>
            <w:bottom w:val="none" w:sz="0" w:space="0" w:color="auto"/>
            <w:right w:val="none" w:sz="0" w:space="0" w:color="auto"/>
          </w:divBdr>
        </w:div>
        <w:div w:id="1920630354">
          <w:marLeft w:val="720"/>
          <w:marRight w:val="0"/>
          <w:marTop w:val="86"/>
          <w:marBottom w:val="0"/>
          <w:divBdr>
            <w:top w:val="none" w:sz="0" w:space="0" w:color="auto"/>
            <w:left w:val="none" w:sz="0" w:space="0" w:color="auto"/>
            <w:bottom w:val="none" w:sz="0" w:space="0" w:color="auto"/>
            <w:right w:val="none" w:sz="0" w:space="0" w:color="auto"/>
          </w:divBdr>
        </w:div>
      </w:divsChild>
    </w:div>
    <w:div w:id="842743114">
      <w:bodyDiv w:val="1"/>
      <w:marLeft w:val="0"/>
      <w:marRight w:val="0"/>
      <w:marTop w:val="0"/>
      <w:marBottom w:val="0"/>
      <w:divBdr>
        <w:top w:val="none" w:sz="0" w:space="0" w:color="auto"/>
        <w:left w:val="none" w:sz="0" w:space="0" w:color="auto"/>
        <w:bottom w:val="none" w:sz="0" w:space="0" w:color="auto"/>
        <w:right w:val="none" w:sz="0" w:space="0" w:color="auto"/>
      </w:divBdr>
      <w:divsChild>
        <w:div w:id="81875173">
          <w:marLeft w:val="2002"/>
          <w:marRight w:val="0"/>
          <w:marTop w:val="240"/>
          <w:marBottom w:val="0"/>
          <w:divBdr>
            <w:top w:val="none" w:sz="0" w:space="0" w:color="auto"/>
            <w:left w:val="none" w:sz="0" w:space="0" w:color="auto"/>
            <w:bottom w:val="none" w:sz="0" w:space="0" w:color="auto"/>
            <w:right w:val="none" w:sz="0" w:space="0" w:color="auto"/>
          </w:divBdr>
        </w:div>
        <w:div w:id="276523459">
          <w:marLeft w:val="994"/>
          <w:marRight w:val="0"/>
          <w:marTop w:val="240"/>
          <w:marBottom w:val="0"/>
          <w:divBdr>
            <w:top w:val="none" w:sz="0" w:space="0" w:color="auto"/>
            <w:left w:val="none" w:sz="0" w:space="0" w:color="auto"/>
            <w:bottom w:val="none" w:sz="0" w:space="0" w:color="auto"/>
            <w:right w:val="none" w:sz="0" w:space="0" w:color="auto"/>
          </w:divBdr>
        </w:div>
        <w:div w:id="290475345">
          <w:marLeft w:val="994"/>
          <w:marRight w:val="0"/>
          <w:marTop w:val="240"/>
          <w:marBottom w:val="0"/>
          <w:divBdr>
            <w:top w:val="none" w:sz="0" w:space="0" w:color="auto"/>
            <w:left w:val="none" w:sz="0" w:space="0" w:color="auto"/>
            <w:bottom w:val="none" w:sz="0" w:space="0" w:color="auto"/>
            <w:right w:val="none" w:sz="0" w:space="0" w:color="auto"/>
          </w:divBdr>
        </w:div>
        <w:div w:id="297221981">
          <w:marLeft w:val="2002"/>
          <w:marRight w:val="0"/>
          <w:marTop w:val="240"/>
          <w:marBottom w:val="0"/>
          <w:divBdr>
            <w:top w:val="none" w:sz="0" w:space="0" w:color="auto"/>
            <w:left w:val="none" w:sz="0" w:space="0" w:color="auto"/>
            <w:bottom w:val="none" w:sz="0" w:space="0" w:color="auto"/>
            <w:right w:val="none" w:sz="0" w:space="0" w:color="auto"/>
          </w:divBdr>
        </w:div>
        <w:div w:id="736517335">
          <w:marLeft w:val="2002"/>
          <w:marRight w:val="0"/>
          <w:marTop w:val="240"/>
          <w:marBottom w:val="0"/>
          <w:divBdr>
            <w:top w:val="none" w:sz="0" w:space="0" w:color="auto"/>
            <w:left w:val="none" w:sz="0" w:space="0" w:color="auto"/>
            <w:bottom w:val="none" w:sz="0" w:space="0" w:color="auto"/>
            <w:right w:val="none" w:sz="0" w:space="0" w:color="auto"/>
          </w:divBdr>
        </w:div>
        <w:div w:id="797992926">
          <w:marLeft w:val="994"/>
          <w:marRight w:val="0"/>
          <w:marTop w:val="240"/>
          <w:marBottom w:val="0"/>
          <w:divBdr>
            <w:top w:val="none" w:sz="0" w:space="0" w:color="auto"/>
            <w:left w:val="none" w:sz="0" w:space="0" w:color="auto"/>
            <w:bottom w:val="none" w:sz="0" w:space="0" w:color="auto"/>
            <w:right w:val="none" w:sz="0" w:space="0" w:color="auto"/>
          </w:divBdr>
        </w:div>
        <w:div w:id="1010374478">
          <w:marLeft w:val="2002"/>
          <w:marRight w:val="0"/>
          <w:marTop w:val="240"/>
          <w:marBottom w:val="0"/>
          <w:divBdr>
            <w:top w:val="none" w:sz="0" w:space="0" w:color="auto"/>
            <w:left w:val="none" w:sz="0" w:space="0" w:color="auto"/>
            <w:bottom w:val="none" w:sz="0" w:space="0" w:color="auto"/>
            <w:right w:val="none" w:sz="0" w:space="0" w:color="auto"/>
          </w:divBdr>
        </w:div>
        <w:div w:id="1018385715">
          <w:marLeft w:val="994"/>
          <w:marRight w:val="0"/>
          <w:marTop w:val="240"/>
          <w:marBottom w:val="0"/>
          <w:divBdr>
            <w:top w:val="none" w:sz="0" w:space="0" w:color="auto"/>
            <w:left w:val="none" w:sz="0" w:space="0" w:color="auto"/>
            <w:bottom w:val="none" w:sz="0" w:space="0" w:color="auto"/>
            <w:right w:val="none" w:sz="0" w:space="0" w:color="auto"/>
          </w:divBdr>
        </w:div>
        <w:div w:id="1237010922">
          <w:marLeft w:val="2002"/>
          <w:marRight w:val="0"/>
          <w:marTop w:val="240"/>
          <w:marBottom w:val="0"/>
          <w:divBdr>
            <w:top w:val="none" w:sz="0" w:space="0" w:color="auto"/>
            <w:left w:val="none" w:sz="0" w:space="0" w:color="auto"/>
            <w:bottom w:val="none" w:sz="0" w:space="0" w:color="auto"/>
            <w:right w:val="none" w:sz="0" w:space="0" w:color="auto"/>
          </w:divBdr>
        </w:div>
        <w:div w:id="1423143698">
          <w:marLeft w:val="994"/>
          <w:marRight w:val="0"/>
          <w:marTop w:val="240"/>
          <w:marBottom w:val="0"/>
          <w:divBdr>
            <w:top w:val="none" w:sz="0" w:space="0" w:color="auto"/>
            <w:left w:val="none" w:sz="0" w:space="0" w:color="auto"/>
            <w:bottom w:val="none" w:sz="0" w:space="0" w:color="auto"/>
            <w:right w:val="none" w:sz="0" w:space="0" w:color="auto"/>
          </w:divBdr>
        </w:div>
      </w:divsChild>
    </w:div>
    <w:div w:id="977418603">
      <w:bodyDiv w:val="1"/>
      <w:marLeft w:val="0"/>
      <w:marRight w:val="0"/>
      <w:marTop w:val="0"/>
      <w:marBottom w:val="0"/>
      <w:divBdr>
        <w:top w:val="none" w:sz="0" w:space="0" w:color="auto"/>
        <w:left w:val="none" w:sz="0" w:space="0" w:color="auto"/>
        <w:bottom w:val="none" w:sz="0" w:space="0" w:color="auto"/>
        <w:right w:val="none" w:sz="0" w:space="0" w:color="auto"/>
      </w:divBdr>
      <w:divsChild>
        <w:div w:id="50233234">
          <w:marLeft w:val="979"/>
          <w:marRight w:val="0"/>
          <w:marTop w:val="115"/>
          <w:marBottom w:val="0"/>
          <w:divBdr>
            <w:top w:val="none" w:sz="0" w:space="0" w:color="auto"/>
            <w:left w:val="none" w:sz="0" w:space="0" w:color="auto"/>
            <w:bottom w:val="none" w:sz="0" w:space="0" w:color="auto"/>
            <w:right w:val="none" w:sz="0" w:space="0" w:color="auto"/>
          </w:divBdr>
        </w:div>
        <w:div w:id="118913704">
          <w:marLeft w:val="979"/>
          <w:marRight w:val="0"/>
          <w:marTop w:val="115"/>
          <w:marBottom w:val="0"/>
          <w:divBdr>
            <w:top w:val="none" w:sz="0" w:space="0" w:color="auto"/>
            <w:left w:val="none" w:sz="0" w:space="0" w:color="auto"/>
            <w:bottom w:val="none" w:sz="0" w:space="0" w:color="auto"/>
            <w:right w:val="none" w:sz="0" w:space="0" w:color="auto"/>
          </w:divBdr>
        </w:div>
        <w:div w:id="644092438">
          <w:marLeft w:val="720"/>
          <w:marRight w:val="0"/>
          <w:marTop w:val="115"/>
          <w:marBottom w:val="0"/>
          <w:divBdr>
            <w:top w:val="none" w:sz="0" w:space="0" w:color="auto"/>
            <w:left w:val="none" w:sz="0" w:space="0" w:color="auto"/>
            <w:bottom w:val="none" w:sz="0" w:space="0" w:color="auto"/>
            <w:right w:val="none" w:sz="0" w:space="0" w:color="auto"/>
          </w:divBdr>
        </w:div>
      </w:divsChild>
    </w:div>
    <w:div w:id="1011950030">
      <w:bodyDiv w:val="1"/>
      <w:marLeft w:val="0"/>
      <w:marRight w:val="0"/>
      <w:marTop w:val="0"/>
      <w:marBottom w:val="0"/>
      <w:divBdr>
        <w:top w:val="none" w:sz="0" w:space="0" w:color="auto"/>
        <w:left w:val="none" w:sz="0" w:space="0" w:color="auto"/>
        <w:bottom w:val="none" w:sz="0" w:space="0" w:color="auto"/>
        <w:right w:val="none" w:sz="0" w:space="0" w:color="auto"/>
      </w:divBdr>
      <w:divsChild>
        <w:div w:id="28184518">
          <w:marLeft w:val="979"/>
          <w:marRight w:val="0"/>
          <w:marTop w:val="86"/>
          <w:marBottom w:val="0"/>
          <w:divBdr>
            <w:top w:val="none" w:sz="0" w:space="0" w:color="auto"/>
            <w:left w:val="none" w:sz="0" w:space="0" w:color="auto"/>
            <w:bottom w:val="none" w:sz="0" w:space="0" w:color="auto"/>
            <w:right w:val="none" w:sz="0" w:space="0" w:color="auto"/>
          </w:divBdr>
        </w:div>
      </w:divsChild>
    </w:div>
    <w:div w:id="1176462394">
      <w:bodyDiv w:val="1"/>
      <w:marLeft w:val="0"/>
      <w:marRight w:val="0"/>
      <w:marTop w:val="0"/>
      <w:marBottom w:val="0"/>
      <w:divBdr>
        <w:top w:val="none" w:sz="0" w:space="0" w:color="auto"/>
        <w:left w:val="none" w:sz="0" w:space="0" w:color="auto"/>
        <w:bottom w:val="none" w:sz="0" w:space="0" w:color="auto"/>
        <w:right w:val="none" w:sz="0" w:space="0" w:color="auto"/>
      </w:divBdr>
      <w:divsChild>
        <w:div w:id="1459565393">
          <w:marLeft w:val="720"/>
          <w:marRight w:val="0"/>
          <w:marTop w:val="86"/>
          <w:marBottom w:val="0"/>
          <w:divBdr>
            <w:top w:val="none" w:sz="0" w:space="0" w:color="auto"/>
            <w:left w:val="none" w:sz="0" w:space="0" w:color="auto"/>
            <w:bottom w:val="none" w:sz="0" w:space="0" w:color="auto"/>
            <w:right w:val="none" w:sz="0" w:space="0" w:color="auto"/>
          </w:divBdr>
        </w:div>
      </w:divsChild>
    </w:div>
    <w:div w:id="1277443174">
      <w:bodyDiv w:val="1"/>
      <w:marLeft w:val="0"/>
      <w:marRight w:val="0"/>
      <w:marTop w:val="0"/>
      <w:marBottom w:val="0"/>
      <w:divBdr>
        <w:top w:val="none" w:sz="0" w:space="0" w:color="auto"/>
        <w:left w:val="none" w:sz="0" w:space="0" w:color="auto"/>
        <w:bottom w:val="none" w:sz="0" w:space="0" w:color="auto"/>
        <w:right w:val="none" w:sz="0" w:space="0" w:color="auto"/>
      </w:divBdr>
      <w:divsChild>
        <w:div w:id="1970502850">
          <w:marLeft w:val="2002"/>
          <w:marRight w:val="0"/>
          <w:marTop w:val="240"/>
          <w:marBottom w:val="0"/>
          <w:divBdr>
            <w:top w:val="none" w:sz="0" w:space="0" w:color="auto"/>
            <w:left w:val="none" w:sz="0" w:space="0" w:color="auto"/>
            <w:bottom w:val="none" w:sz="0" w:space="0" w:color="auto"/>
            <w:right w:val="none" w:sz="0" w:space="0" w:color="auto"/>
          </w:divBdr>
        </w:div>
      </w:divsChild>
    </w:div>
    <w:div w:id="1291134830">
      <w:bodyDiv w:val="1"/>
      <w:marLeft w:val="0"/>
      <w:marRight w:val="0"/>
      <w:marTop w:val="0"/>
      <w:marBottom w:val="0"/>
      <w:divBdr>
        <w:top w:val="none" w:sz="0" w:space="0" w:color="auto"/>
        <w:left w:val="none" w:sz="0" w:space="0" w:color="auto"/>
        <w:bottom w:val="none" w:sz="0" w:space="0" w:color="auto"/>
        <w:right w:val="none" w:sz="0" w:space="0" w:color="auto"/>
      </w:divBdr>
    </w:div>
    <w:div w:id="1387609288">
      <w:bodyDiv w:val="1"/>
      <w:marLeft w:val="0"/>
      <w:marRight w:val="0"/>
      <w:marTop w:val="0"/>
      <w:marBottom w:val="0"/>
      <w:divBdr>
        <w:top w:val="none" w:sz="0" w:space="0" w:color="auto"/>
        <w:left w:val="none" w:sz="0" w:space="0" w:color="auto"/>
        <w:bottom w:val="none" w:sz="0" w:space="0" w:color="auto"/>
        <w:right w:val="none" w:sz="0" w:space="0" w:color="auto"/>
      </w:divBdr>
    </w:div>
    <w:div w:id="1412897229">
      <w:bodyDiv w:val="1"/>
      <w:marLeft w:val="0"/>
      <w:marRight w:val="0"/>
      <w:marTop w:val="0"/>
      <w:marBottom w:val="0"/>
      <w:divBdr>
        <w:top w:val="none" w:sz="0" w:space="0" w:color="auto"/>
        <w:left w:val="none" w:sz="0" w:space="0" w:color="auto"/>
        <w:bottom w:val="none" w:sz="0" w:space="0" w:color="auto"/>
        <w:right w:val="none" w:sz="0" w:space="0" w:color="auto"/>
      </w:divBdr>
      <w:divsChild>
        <w:div w:id="1320424251">
          <w:marLeft w:val="720"/>
          <w:marRight w:val="0"/>
          <w:marTop w:val="115"/>
          <w:marBottom w:val="0"/>
          <w:divBdr>
            <w:top w:val="none" w:sz="0" w:space="0" w:color="auto"/>
            <w:left w:val="none" w:sz="0" w:space="0" w:color="auto"/>
            <w:bottom w:val="none" w:sz="0" w:space="0" w:color="auto"/>
            <w:right w:val="none" w:sz="0" w:space="0" w:color="auto"/>
          </w:divBdr>
        </w:div>
        <w:div w:id="1736391643">
          <w:marLeft w:val="720"/>
          <w:marRight w:val="0"/>
          <w:marTop w:val="115"/>
          <w:marBottom w:val="0"/>
          <w:divBdr>
            <w:top w:val="none" w:sz="0" w:space="0" w:color="auto"/>
            <w:left w:val="none" w:sz="0" w:space="0" w:color="auto"/>
            <w:bottom w:val="none" w:sz="0" w:space="0" w:color="auto"/>
            <w:right w:val="none" w:sz="0" w:space="0" w:color="auto"/>
          </w:divBdr>
        </w:div>
        <w:div w:id="2031251401">
          <w:marLeft w:val="720"/>
          <w:marRight w:val="0"/>
          <w:marTop w:val="115"/>
          <w:marBottom w:val="0"/>
          <w:divBdr>
            <w:top w:val="none" w:sz="0" w:space="0" w:color="auto"/>
            <w:left w:val="none" w:sz="0" w:space="0" w:color="auto"/>
            <w:bottom w:val="none" w:sz="0" w:space="0" w:color="auto"/>
            <w:right w:val="none" w:sz="0" w:space="0" w:color="auto"/>
          </w:divBdr>
        </w:div>
      </w:divsChild>
    </w:div>
    <w:div w:id="1558474836">
      <w:bodyDiv w:val="1"/>
      <w:marLeft w:val="0"/>
      <w:marRight w:val="0"/>
      <w:marTop w:val="0"/>
      <w:marBottom w:val="0"/>
      <w:divBdr>
        <w:top w:val="none" w:sz="0" w:space="0" w:color="auto"/>
        <w:left w:val="none" w:sz="0" w:space="0" w:color="auto"/>
        <w:bottom w:val="none" w:sz="0" w:space="0" w:color="auto"/>
        <w:right w:val="none" w:sz="0" w:space="0" w:color="auto"/>
      </w:divBdr>
      <w:divsChild>
        <w:div w:id="176116653">
          <w:marLeft w:val="2002"/>
          <w:marRight w:val="0"/>
          <w:marTop w:val="240"/>
          <w:marBottom w:val="0"/>
          <w:divBdr>
            <w:top w:val="none" w:sz="0" w:space="0" w:color="auto"/>
            <w:left w:val="none" w:sz="0" w:space="0" w:color="auto"/>
            <w:bottom w:val="none" w:sz="0" w:space="0" w:color="auto"/>
            <w:right w:val="none" w:sz="0" w:space="0" w:color="auto"/>
          </w:divBdr>
        </w:div>
        <w:div w:id="335620059">
          <w:marLeft w:val="994"/>
          <w:marRight w:val="0"/>
          <w:marTop w:val="240"/>
          <w:marBottom w:val="0"/>
          <w:divBdr>
            <w:top w:val="none" w:sz="0" w:space="0" w:color="auto"/>
            <w:left w:val="none" w:sz="0" w:space="0" w:color="auto"/>
            <w:bottom w:val="none" w:sz="0" w:space="0" w:color="auto"/>
            <w:right w:val="none" w:sz="0" w:space="0" w:color="auto"/>
          </w:divBdr>
        </w:div>
        <w:div w:id="1002732948">
          <w:marLeft w:val="2002"/>
          <w:marRight w:val="0"/>
          <w:marTop w:val="240"/>
          <w:marBottom w:val="0"/>
          <w:divBdr>
            <w:top w:val="none" w:sz="0" w:space="0" w:color="auto"/>
            <w:left w:val="none" w:sz="0" w:space="0" w:color="auto"/>
            <w:bottom w:val="none" w:sz="0" w:space="0" w:color="auto"/>
            <w:right w:val="none" w:sz="0" w:space="0" w:color="auto"/>
          </w:divBdr>
        </w:div>
        <w:div w:id="1171213009">
          <w:marLeft w:val="994"/>
          <w:marRight w:val="0"/>
          <w:marTop w:val="240"/>
          <w:marBottom w:val="0"/>
          <w:divBdr>
            <w:top w:val="none" w:sz="0" w:space="0" w:color="auto"/>
            <w:left w:val="none" w:sz="0" w:space="0" w:color="auto"/>
            <w:bottom w:val="none" w:sz="0" w:space="0" w:color="auto"/>
            <w:right w:val="none" w:sz="0" w:space="0" w:color="auto"/>
          </w:divBdr>
        </w:div>
        <w:div w:id="1254440246">
          <w:marLeft w:val="2002"/>
          <w:marRight w:val="0"/>
          <w:marTop w:val="240"/>
          <w:marBottom w:val="0"/>
          <w:divBdr>
            <w:top w:val="none" w:sz="0" w:space="0" w:color="auto"/>
            <w:left w:val="none" w:sz="0" w:space="0" w:color="auto"/>
            <w:bottom w:val="none" w:sz="0" w:space="0" w:color="auto"/>
            <w:right w:val="none" w:sz="0" w:space="0" w:color="auto"/>
          </w:divBdr>
        </w:div>
        <w:div w:id="1357731424">
          <w:marLeft w:val="2002"/>
          <w:marRight w:val="0"/>
          <w:marTop w:val="240"/>
          <w:marBottom w:val="0"/>
          <w:divBdr>
            <w:top w:val="none" w:sz="0" w:space="0" w:color="auto"/>
            <w:left w:val="none" w:sz="0" w:space="0" w:color="auto"/>
            <w:bottom w:val="none" w:sz="0" w:space="0" w:color="auto"/>
            <w:right w:val="none" w:sz="0" w:space="0" w:color="auto"/>
          </w:divBdr>
        </w:div>
      </w:divsChild>
    </w:div>
    <w:div w:id="1821725023">
      <w:bodyDiv w:val="1"/>
      <w:marLeft w:val="0"/>
      <w:marRight w:val="0"/>
      <w:marTop w:val="0"/>
      <w:marBottom w:val="0"/>
      <w:divBdr>
        <w:top w:val="none" w:sz="0" w:space="0" w:color="auto"/>
        <w:left w:val="none" w:sz="0" w:space="0" w:color="auto"/>
        <w:bottom w:val="none" w:sz="0" w:space="0" w:color="auto"/>
        <w:right w:val="none" w:sz="0" w:space="0" w:color="auto"/>
      </w:divBdr>
      <w:divsChild>
        <w:div w:id="1321734425">
          <w:marLeft w:val="979"/>
          <w:marRight w:val="0"/>
          <w:marTop w:val="86"/>
          <w:marBottom w:val="0"/>
          <w:divBdr>
            <w:top w:val="none" w:sz="0" w:space="0" w:color="auto"/>
            <w:left w:val="none" w:sz="0" w:space="0" w:color="auto"/>
            <w:bottom w:val="none" w:sz="0" w:space="0" w:color="auto"/>
            <w:right w:val="none" w:sz="0" w:space="0" w:color="auto"/>
          </w:divBdr>
        </w:div>
      </w:divsChild>
    </w:div>
    <w:div w:id="1829056647">
      <w:bodyDiv w:val="1"/>
      <w:marLeft w:val="0"/>
      <w:marRight w:val="0"/>
      <w:marTop w:val="0"/>
      <w:marBottom w:val="0"/>
      <w:divBdr>
        <w:top w:val="none" w:sz="0" w:space="0" w:color="auto"/>
        <w:left w:val="none" w:sz="0" w:space="0" w:color="auto"/>
        <w:bottom w:val="none" w:sz="0" w:space="0" w:color="auto"/>
        <w:right w:val="none" w:sz="0" w:space="0" w:color="auto"/>
      </w:divBdr>
    </w:div>
    <w:div w:id="1944805366">
      <w:bodyDiv w:val="1"/>
      <w:marLeft w:val="0"/>
      <w:marRight w:val="0"/>
      <w:marTop w:val="0"/>
      <w:marBottom w:val="0"/>
      <w:divBdr>
        <w:top w:val="none" w:sz="0" w:space="0" w:color="auto"/>
        <w:left w:val="none" w:sz="0" w:space="0" w:color="auto"/>
        <w:bottom w:val="none" w:sz="0" w:space="0" w:color="auto"/>
        <w:right w:val="none" w:sz="0" w:space="0" w:color="auto"/>
      </w:divBdr>
      <w:divsChild>
        <w:div w:id="2088766234">
          <w:marLeft w:val="720"/>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niamutoa\OneDrive%20-%20TNO\Projects\2018\MOS2S\WorkingDocs\Deliverables\D11\y02\ITEA3%20-%20MOS2S%20-%20D112%20-%20v05%20-%20final%20-%20%2020180331.docx"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2.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emf"/><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emf"/><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ballotter.com/" TargetMode="External"/><Relationship Id="rId66"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tiff"/><Relationship Id="rId61"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eader" Target="header1.xml"/><Relationship Id="rId65"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hyperlink" Target="file:///C:\Users\niamutoa\OneDrive%20-%20TNO\Projects\2018\MOS2S\WorkingDocs\Deliverables\D11\y02\ITEA3%20-%20MOS2S%20-%20D112%20-%20v05%20-%20final%20-%20%2020180331.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qallout.com/"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46.jpeg"/></Relationships>
</file>

<file path=word/_rels/footer2.xml.rels><?xml version="1.0" encoding="UTF-8" standalone="yes"?>
<Relationships xmlns="http://schemas.openxmlformats.org/package/2006/relationships"><Relationship Id="rId1" Type="http://schemas.openxmlformats.org/officeDocument/2006/relationships/image" Target="media/image46.jpeg"/></Relationships>
</file>

<file path=word/_rels/header1.xml.rels><?xml version="1.0" encoding="UTF-8" standalone="yes"?>
<Relationships xmlns="http://schemas.openxmlformats.org/package/2006/relationships"><Relationship Id="rId1" Type="http://schemas.openxmlformats.org/officeDocument/2006/relationships/image" Target="media/image45.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settings.xml.rels><?xml version="1.0" encoding="UTF-8" standalone="yes"?>
<Relationships xmlns="http://schemas.openxmlformats.org/package/2006/relationships"><Relationship Id="rId1" Type="http://schemas.openxmlformats.org/officeDocument/2006/relationships/attachedTemplate" Target="file:///J:\Omar\Dropbox\TNOmar\MOS2S\Deliverables\D11\ITEA%203%20WORD%20template.dotx" TargetMode="External"/></Relationships>
</file>

<file path=word/theme/theme1.xml><?xml version="1.0" encoding="utf-8"?>
<a:theme xmlns:a="http://schemas.openxmlformats.org/drawingml/2006/main" name="Office Theme">
  <a:themeElements>
    <a:clrScheme name="ITEA 3">
      <a:dk1>
        <a:sysClr val="windowText" lastClr="000000"/>
      </a:dk1>
      <a:lt1>
        <a:sysClr val="window" lastClr="FFFFFF"/>
      </a:lt1>
      <a:dk2>
        <a:srgbClr val="1F497D"/>
      </a:dk2>
      <a:lt2>
        <a:srgbClr val="EEECE1"/>
      </a:lt2>
      <a:accent1>
        <a:srgbClr val="00A651"/>
      </a:accent1>
      <a:accent2>
        <a:srgbClr val="F36F21"/>
      </a:accent2>
      <a:accent3>
        <a:srgbClr val="FBDC57"/>
      </a:accent3>
      <a:accent4>
        <a:srgbClr val="73C052"/>
      </a:accent4>
      <a:accent5>
        <a:srgbClr val="2484C6"/>
      </a:accent5>
      <a:accent6>
        <a:srgbClr val="F79646"/>
      </a:accent6>
      <a:hlink>
        <a:srgbClr val="00A651"/>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Team Document" ma:contentTypeID="0x010100A35317DCC28344A7B82488658A034A5C0100C87355EA5E4DF54DBE61CF00E890DF52" ma:contentTypeVersion="8" ma:contentTypeDescription=" " ma:contentTypeScope="" ma:versionID="2c6c131f161dd7f08d43df9d47b9aa2e">
  <xsd:schema xmlns:xsd="http://www.w3.org/2001/XMLSchema" xmlns:xs="http://www.w3.org/2001/XMLSchema" xmlns:p="http://schemas.microsoft.com/office/2006/metadata/properties" xmlns:ns2="171b6bae-75e7-41dc-bec8-8001c6569249" xmlns:ns3="2f6a910d-138e-42c1-8e8a-320c1b7cf3f7" xmlns:ns5="b74f169e-bcae-43c6-b54f-8f4283edcf4a" targetNamespace="http://schemas.microsoft.com/office/2006/metadata/properties" ma:root="true" ma:fieldsID="cb394e6c3ee1572e159a9433285b06f0" ns2:_="" ns3:_="" ns5:_="">
    <xsd:import namespace="171b6bae-75e7-41dc-bec8-8001c6569249"/>
    <xsd:import namespace="2f6a910d-138e-42c1-8e8a-320c1b7cf3f7"/>
    <xsd:import namespace="b74f169e-bcae-43c6-b54f-8f4283edcf4a"/>
    <xsd:element name="properties">
      <xsd:complexType>
        <xsd:sequence>
          <xsd:element name="documentManagement">
            <xsd:complexType>
              <xsd:all>
                <xsd:element ref="ns2:_dlc_DocId" minOccurs="0"/>
                <xsd:element ref="ns2:_dlc_DocIdUrl" minOccurs="0"/>
                <xsd:element ref="ns2:_dlc_DocIdPersistId" minOccurs="0"/>
                <xsd:element ref="ns3:TNOC_ClusterName" minOccurs="0"/>
                <xsd:element ref="ns3:TNOC_ClusterId" minOccurs="0"/>
                <xsd:element ref="ns2:h15fbb78f4cb41d290e72f301ea2865f" minOccurs="0"/>
                <xsd:element ref="ns2:TaxCatchAll" minOccurs="0"/>
                <xsd:element ref="ns2:TaxCatchAllLabel" minOccurs="0"/>
                <xsd:element ref="ns2:n2a7a23bcc2241cb9261f9a914c7c1bb" minOccurs="0"/>
                <xsd:element ref="ns2:lca20d149a844688b6abf34073d5c21d" minOccurs="0"/>
                <xsd:element ref="ns2:cf581d8792c646118aad2c2c4ecdfa8c" minOccurs="0"/>
                <xsd:element ref="ns2:bac4ab11065f4f6c809c820c57e320e5" minOccurs="0"/>
                <xsd:element ref="ns5:MediaServiceMetadata" minOccurs="0"/>
                <xsd:element ref="ns5:MediaServiceFastMetadata" minOccurs="0"/>
                <xsd:element ref="ns5:MediaServiceDateTaken" minOccurs="0"/>
                <xsd:element ref="ns5:MediaServiceAutoTags" minOccurs="0"/>
                <xsd:element ref="ns5:MediaServiceLocation" minOccurs="0"/>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1b6bae-75e7-41dc-bec8-8001c6569249"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h15fbb78f4cb41d290e72f301ea2865f" ma:index="13" nillable="true" ma:taxonomy="true" ma:internalName="h15fbb78f4cb41d290e72f301ea2865f" ma:taxonomyFieldName="TNOC_ClusterType" ma:displayName="Cluster type" ma:default="1;#Project|fa11c4c9-105f-402c-bb40-9a56b4989397" ma:fieldId="{115fbb78-f4cb-41d2-90e7-2f301ea2865f}" ma:sspId="7378aa68-586f-4892-bb77-0985b40f41a6" ma:termSetId="e7feef8e-5ede-44cd-b7d5-7ed7dacef0b4" ma:anchorId="00000000-0000-0000-0000-000000000000" ma:open="false" ma:isKeyword="false">
      <xsd:complexType>
        <xsd:sequence>
          <xsd:element ref="pc:Terms" minOccurs="0" maxOccurs="1"/>
        </xsd:sequence>
      </xsd:complexType>
    </xsd:element>
    <xsd:element name="TaxCatchAll" ma:index="14" nillable="true" ma:displayName="Taxonomy Catch All Column" ma:hidden="true" ma:list="{0bbc783f-0f50-4bdb-864f-341b6b91e834}" ma:internalName="TaxCatchAll" ma:showField="CatchAllData" ma:web="171b6bae-75e7-41dc-bec8-8001c6569249">
      <xsd:complexType>
        <xsd:complexContent>
          <xsd:extension base="dms:MultiChoiceLookup">
            <xsd:sequence>
              <xsd:element name="Value" type="dms:Lookup" maxOccurs="unbounded" minOccurs="0" nillable="true"/>
            </xsd:sequence>
          </xsd:extension>
        </xsd:complexContent>
      </xsd:complexType>
    </xsd:element>
    <xsd:element name="TaxCatchAllLabel" ma:index="15" nillable="true" ma:displayName="Taxonomy Catch All Column1" ma:hidden="true" ma:list="{0bbc783f-0f50-4bdb-864f-341b6b91e834}" ma:internalName="TaxCatchAllLabel" ma:readOnly="true" ma:showField="CatchAllDataLabel" ma:web="171b6bae-75e7-41dc-bec8-8001c6569249">
      <xsd:complexType>
        <xsd:complexContent>
          <xsd:extension base="dms:MultiChoiceLookup">
            <xsd:sequence>
              <xsd:element name="Value" type="dms:Lookup" maxOccurs="unbounded" minOccurs="0" nillable="true"/>
            </xsd:sequence>
          </xsd:extension>
        </xsd:complexContent>
      </xsd:complexType>
    </xsd:element>
    <xsd:element name="n2a7a23bcc2241cb9261f9a914c7c1bb" ma:index="17" nillable="true" ma:taxonomy="true" ma:internalName="n2a7a23bcc2241cb9261f9a914c7c1bb" ma:taxonomyFieldName="TNOC_DocumentClassification" ma:displayName="Document classification" ma:default="5;#TNO Internal|1a23c89f-ef54-4907-86fd-8242403ff722" ma:fieldId="{72a7a23b-cc22-41cb-9261-f9a914c7c1bb}" ma:sspId="7378aa68-586f-4892-bb77-0985b40f41a6" ma:termSetId="ff8f31fd-7572-41dc-9fe4-bd4c6d280f39" ma:anchorId="00000000-0000-0000-0000-000000000000" ma:open="false" ma:isKeyword="false">
      <xsd:complexType>
        <xsd:sequence>
          <xsd:element ref="pc:Terms" minOccurs="0" maxOccurs="1"/>
        </xsd:sequence>
      </xsd:complexType>
    </xsd:element>
    <xsd:element name="lca20d149a844688b6abf34073d5c21d" ma:index="19" nillable="true" ma:taxonomy="true" ma:internalName="lca20d149a844688b6abf34073d5c21d" ma:taxonomyFieldName="TNOC_DocumentType" ma:displayName="Document type" ma:fieldId="{5ca20d14-9a84-4688-b6ab-f34073d5c21d}" ma:sspId="7378aa68-586f-4892-bb77-0985b40f41a6" ma:termSetId="e8a13a9e-c4f3-4184-b8d9-8210abad4948" ma:anchorId="00000000-0000-0000-0000-000000000000" ma:open="false" ma:isKeyword="false">
      <xsd:complexType>
        <xsd:sequence>
          <xsd:element ref="pc:Terms" minOccurs="0" maxOccurs="1"/>
        </xsd:sequence>
      </xsd:complexType>
    </xsd:element>
    <xsd:element name="cf581d8792c646118aad2c2c4ecdfa8c" ma:index="22" nillable="true" ma:taxonomy="true" ma:internalName="cf581d8792c646118aad2c2c4ecdfa8c" ma:taxonomyFieldName="TNOC_DocumentSetType" ma:displayName="Document set type" ma:readOnly="false" ma:fieldId="{cf581d87-92c6-4611-8aad-2c2c4ecdfa8c}" ma:sspId="7378aa68-586f-4892-bb77-0985b40f41a6" ma:termSetId="a8d4306b-62bf-468f-9587-ff078c864327" ma:anchorId="00000000-0000-0000-0000-000000000000" ma:open="false" ma:isKeyword="false">
      <xsd:complexType>
        <xsd:sequence>
          <xsd:element ref="pc:Terms" minOccurs="0" maxOccurs="1"/>
        </xsd:sequence>
      </xsd:complexType>
    </xsd:element>
    <xsd:element name="bac4ab11065f4f6c809c820c57e320e5" ma:index="24" nillable="true" ma:taxonomy="true" ma:internalName="bac4ab11065f4f6c809c820c57e320e5" ma:taxonomyFieldName="TNOC_DocumentCategory" ma:displayName="Document category" ma:fieldId="{bac4ab11-065f-4f6c-809c-820c57e320e5}" ma:sspId="7378aa68-586f-4892-bb77-0985b40f41a6" ma:termSetId="94d42b6a-4155-4fa6-95e9-087bc306ceb3" ma:anchorId="00000000-0000-0000-0000-000000000000" ma:open="false" ma:isKeyword="false">
      <xsd:complexType>
        <xsd:sequence>
          <xsd:element ref="pc:Terms" minOccurs="0" maxOccurs="1"/>
        </xsd:sequence>
      </xsd:complexType>
    </xsd:element>
    <xsd:element name="SharedWithUsers" ma:index="3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2"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f6a910d-138e-42c1-8e8a-320c1b7cf3f7" elementFormDefault="qualified">
    <xsd:import namespace="http://schemas.microsoft.com/office/2006/documentManagement/types"/>
    <xsd:import namespace="http://schemas.microsoft.com/office/infopath/2007/PartnerControls"/>
    <xsd:element name="TNOC_ClusterName" ma:index="11" nillable="true" ma:displayName="Cluster name" ma:default="2015 ITEA MOS2S" ma:internalName="TNOC_ClusterName">
      <xsd:simpleType>
        <xsd:restriction base="dms:Text">
          <xsd:maxLength value="255"/>
        </xsd:restriction>
      </xsd:simpleType>
    </xsd:element>
    <xsd:element name="TNOC_ClusterId" ma:index="12" nillable="true" ma:displayName="Cluster ID" ma:default="060.19543" ma:internalName="TNOC_ClusterId">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74f169e-bcae-43c6-b54f-8f4283edcf4a" elementFormDefault="qualified">
    <xsd:import namespace="http://schemas.microsoft.com/office/2006/documentManagement/types"/>
    <xsd:import namespace="http://schemas.microsoft.com/office/infopath/2007/PartnerControls"/>
    <xsd:element name="MediaServiceMetadata" ma:index="26" nillable="true" ma:displayName="MediaServiceMetadata" ma:hidden="true" ma:internalName="MediaServiceMetadata" ma:readOnly="true">
      <xsd:simpleType>
        <xsd:restriction base="dms:Note"/>
      </xsd:simpleType>
    </xsd:element>
    <xsd:element name="MediaServiceFastMetadata" ma:index="27" nillable="true" ma:displayName="MediaServiceFastMetadata" ma:hidden="true" ma:internalName="MediaServiceFastMetadata" ma:readOnly="true">
      <xsd:simpleType>
        <xsd:restriction base="dms:Note"/>
      </xsd:simpleType>
    </xsd:element>
    <xsd:element name="MediaServiceDateTaken" ma:index="28" nillable="true" ma:displayName="MediaServiceDateTaken" ma:hidden="true" ma:internalName="MediaServiceDateTaken" ma:readOnly="true">
      <xsd:simpleType>
        <xsd:restriction base="dms:Text"/>
      </xsd:simpleType>
    </xsd:element>
    <xsd:element name="MediaServiceAutoTags" ma:index="29" nillable="true" ma:displayName="MediaServiceAutoTags" ma:internalName="MediaServiceAutoTags" ma:readOnly="true">
      <xsd:simpleType>
        <xsd:restriction base="dms:Text"/>
      </xsd:simpleType>
    </xsd:element>
    <xsd:element name="MediaServiceLocation" ma:index="30" nillable="true" ma:displayName="MediaServic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21" ma:displayName="Author"/>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3.xml><?xml version="1.0" encoding="utf-8"?>
<p:properties xmlns:p="http://schemas.microsoft.com/office/2006/metadata/properties" xmlns:xsi="http://www.w3.org/2001/XMLSchema-instance" xmlns:pc="http://schemas.microsoft.com/office/infopath/2007/PartnerControls">
  <documentManagement>
    <TNOC_ClusterName xmlns="2f6a910d-138e-42c1-8e8a-320c1b7cf3f7">2015 ITEA MOS2S</TNOC_ClusterName>
    <cf581d8792c646118aad2c2c4ecdfa8c xmlns="171b6bae-75e7-41dc-bec8-8001c6569249">
      <Terms xmlns="http://schemas.microsoft.com/office/infopath/2007/PartnerControls"/>
    </cf581d8792c646118aad2c2c4ecdfa8c>
    <TNOC_ClusterId xmlns="2f6a910d-138e-42c1-8e8a-320c1b7cf3f7">060.19543</TNOC_ClusterId>
    <h15fbb78f4cb41d290e72f301ea2865f xmlns="171b6bae-75e7-41dc-bec8-8001c6569249">
      <Terms xmlns="http://schemas.microsoft.com/office/infopath/2007/PartnerControls">
        <TermInfo xmlns="http://schemas.microsoft.com/office/infopath/2007/PartnerControls">
          <TermName xmlns="http://schemas.microsoft.com/office/infopath/2007/PartnerControls">Project</TermName>
          <TermId xmlns="http://schemas.microsoft.com/office/infopath/2007/PartnerControls">fa11c4c9-105f-402c-bb40-9a56b4989397</TermId>
        </TermInfo>
      </Terms>
    </h15fbb78f4cb41d290e72f301ea2865f>
    <bac4ab11065f4f6c809c820c57e320e5 xmlns="171b6bae-75e7-41dc-bec8-8001c6569249">
      <Terms xmlns="http://schemas.microsoft.com/office/infopath/2007/PartnerControls"/>
    </bac4ab11065f4f6c809c820c57e320e5>
    <TaxCatchAll xmlns="171b6bae-75e7-41dc-bec8-8001c6569249">
      <Value>5</Value>
      <Value>1</Value>
    </TaxCatchAll>
    <lca20d149a844688b6abf34073d5c21d xmlns="171b6bae-75e7-41dc-bec8-8001c6569249">
      <Terms xmlns="http://schemas.microsoft.com/office/infopath/2007/PartnerControls"/>
    </lca20d149a844688b6abf34073d5c21d>
    <n2a7a23bcc2241cb9261f9a914c7c1bb xmlns="171b6bae-75e7-41dc-bec8-8001c6569249">
      <Terms xmlns="http://schemas.microsoft.com/office/infopath/2007/PartnerControls">
        <TermInfo xmlns="http://schemas.microsoft.com/office/infopath/2007/PartnerControls">
          <TermName xmlns="http://schemas.microsoft.com/office/infopath/2007/PartnerControls">TNO Internal</TermName>
          <TermId xmlns="http://schemas.microsoft.com/office/infopath/2007/PartnerControls">1a23c89f-ef54-4907-86fd-8242403ff722</TermId>
        </TermInfo>
      </Terms>
    </n2a7a23bcc2241cb9261f9a914c7c1bb>
    <_dlc_DocId xmlns="171b6bae-75e7-41dc-bec8-8001c6569249">CZMH2RR4KJ7F-1628105770-1932</_dlc_DocId>
    <_dlc_DocIdUrl xmlns="171b6bae-75e7-41dc-bec8-8001c6569249">
      <Url>https://365tno.sharepoint.com/teams/P060.19543/_layouts/15/DocIdRedir.aspx?ID=CZMH2RR4KJ7F-1628105770-1932</Url>
      <Description>CZMH2RR4KJ7F-1628105770-1932</Description>
    </_dlc_DocIdUrl>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899BC22-955D-4A31-ABB8-D1F710A609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1b6bae-75e7-41dc-bec8-8001c6569249"/>
    <ds:schemaRef ds:uri="2f6a910d-138e-42c1-8e8a-320c1b7cf3f7"/>
    <ds:schemaRef ds:uri="b74f169e-bcae-43c6-b54f-8f4283edcf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E22A7BC-0D17-4D22-9719-36C4A4B3495B}">
  <ds:schemaRefs>
    <ds:schemaRef ds:uri="http://schemas.microsoft.com/sharepoint/events"/>
  </ds:schemaRefs>
</ds:datastoreItem>
</file>

<file path=customXml/itemProps3.xml><?xml version="1.0" encoding="utf-8"?>
<ds:datastoreItem xmlns:ds="http://schemas.openxmlformats.org/officeDocument/2006/customXml" ds:itemID="{2B1FD73C-EC4D-404C-B43D-2A62D6B87E09}">
  <ds:schemaRefs>
    <ds:schemaRef ds:uri="http://schemas.microsoft.com/office/2006/metadata/properties"/>
    <ds:schemaRef ds:uri="http://schemas.microsoft.com/office/infopath/2007/PartnerControls"/>
    <ds:schemaRef ds:uri="2f6a910d-138e-42c1-8e8a-320c1b7cf3f7"/>
    <ds:schemaRef ds:uri="171b6bae-75e7-41dc-bec8-8001c6569249"/>
  </ds:schemaRefs>
</ds:datastoreItem>
</file>

<file path=customXml/itemProps4.xml><?xml version="1.0" encoding="utf-8"?>
<ds:datastoreItem xmlns:ds="http://schemas.openxmlformats.org/officeDocument/2006/customXml" ds:itemID="{DC4C0C78-0422-488A-A783-2DF9285D77D2}">
  <ds:schemaRefs>
    <ds:schemaRef ds:uri="http://schemas.microsoft.com/sharepoint/v3/contenttype/forms"/>
  </ds:schemaRefs>
</ds:datastoreItem>
</file>

<file path=customXml/itemProps5.xml><?xml version="1.0" encoding="utf-8"?>
<ds:datastoreItem xmlns:ds="http://schemas.openxmlformats.org/officeDocument/2006/customXml" ds:itemID="{B74C1534-E90E-4FE9-9F28-77628F2FC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ITEA 3 WORD template</Template>
  <TotalTime>0</TotalTime>
  <Pages>44</Pages>
  <Words>6026</Words>
  <Characters>34351</Characters>
  <Application>Microsoft Office Word</Application>
  <DocSecurity>0</DocSecurity>
  <Lines>286</Lines>
  <Paragraphs>80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Microsoft</Company>
  <LinksUpToDate>false</LinksUpToDate>
  <CharactersWithSpaces>40297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Niamut</dc:creator>
  <cp:keywords/>
  <dc:description/>
  <cp:lastModifiedBy>GULTUGCE</cp:lastModifiedBy>
  <cp:revision>2</cp:revision>
  <cp:lastPrinted>2017-02-08T08:52:00Z</cp:lastPrinted>
  <dcterms:created xsi:type="dcterms:W3CDTF">2018-10-23T09:04:00Z</dcterms:created>
  <dcterms:modified xsi:type="dcterms:W3CDTF">2018-10-23T09:04:00Z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0x010100A35317DCC28344A7B82488658A034A5C0100C87355EA5E4DF54DBE61CF00E890DF52</vt:lpwstr>
  </property>
  <property fmtid="{D5CDD505-2E9C-101B-9397-08002B2CF9AE}" pid="3" name="TNOC_DocumentClassification">
    <vt:lpwstr>5;#TNO Internal|1a23c89f-ef54-4907-86fd-8242403ff722</vt:lpwstr>
  </property>
  <property fmtid="{D5CDD505-2E9C-101B-9397-08002B2CF9AE}" pid="4" name="TNOC_DocumentType">
    <vt:lpwstr/>
  </property>
  <property fmtid="{D5CDD505-2E9C-101B-9397-08002B2CF9AE}" pid="5" name="TNOC_ClusterType">
    <vt:lpwstr>1;#Project|fa11c4c9-105f-402c-bb40-9a56b4989397</vt:lpwstr>
  </property>
  <property fmtid="{D5CDD505-2E9C-101B-9397-08002B2CF9AE}" pid="6" name="TNOC_DocumentCategory">
    <vt:lpwstr/>
  </property>
  <property fmtid="{D5CDD505-2E9C-101B-9397-08002B2CF9AE}" pid="7" name="TNOC_DocumentSetType">
    <vt:lpwstr/>
  </property>
  <property fmtid="{D5CDD505-2E9C-101B-9397-08002B2CF9AE}" pid="8" name="_dlc_DocIdItemGuid">
    <vt:lpwstr>7b69189d-ed63-4b71-8805-7b83ad2f3d74</vt:lpwstr>
  </property>
</Properties>
</file>